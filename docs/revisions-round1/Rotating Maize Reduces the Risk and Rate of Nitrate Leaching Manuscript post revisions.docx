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EAB523" w14:textId="5B18B46C" w:rsidR="00AC631B" w:rsidRPr="005B6973" w:rsidRDefault="00AC631B" w:rsidP="00B90E90">
      <w:pPr>
        <w:jc w:val="center"/>
        <w:rPr>
          <w:b/>
          <w:color w:val="000000" w:themeColor="text1"/>
        </w:rPr>
      </w:pPr>
      <w:r w:rsidRPr="005B6973">
        <w:rPr>
          <w:b/>
          <w:color w:val="000000" w:themeColor="text1"/>
        </w:rPr>
        <w:t xml:space="preserve">Rotating Maize Reduces </w:t>
      </w:r>
      <w:r w:rsidR="00451884" w:rsidRPr="005B6973">
        <w:rPr>
          <w:b/>
          <w:color w:val="000000" w:themeColor="text1"/>
        </w:rPr>
        <w:t xml:space="preserve">the </w:t>
      </w:r>
      <w:r w:rsidRPr="005B6973">
        <w:rPr>
          <w:b/>
          <w:color w:val="000000" w:themeColor="text1"/>
        </w:rPr>
        <w:t>Risk and Rate of N</w:t>
      </w:r>
      <w:r w:rsidR="00F27F98" w:rsidRPr="005B6973">
        <w:rPr>
          <w:b/>
          <w:color w:val="000000" w:themeColor="text1"/>
        </w:rPr>
        <w:t>itrate</w:t>
      </w:r>
      <w:r w:rsidRPr="005B6973">
        <w:rPr>
          <w:b/>
          <w:color w:val="000000" w:themeColor="text1"/>
        </w:rPr>
        <w:t xml:space="preserve"> Leaching</w:t>
      </w:r>
    </w:p>
    <w:p w14:paraId="26732D62" w14:textId="1970525D" w:rsidR="00157D92" w:rsidRDefault="00AC631B" w:rsidP="00F80153">
      <w:pPr>
        <w:rPr>
          <w:color w:val="000000" w:themeColor="text1"/>
        </w:rPr>
      </w:pPr>
      <w:r w:rsidRPr="005B6973">
        <w:rPr>
          <w:color w:val="000000" w:themeColor="text1"/>
        </w:rPr>
        <w:t>HR Pasley</w:t>
      </w:r>
      <w:r w:rsidR="003E6BAA" w:rsidRPr="005B6973">
        <w:rPr>
          <w:color w:val="000000" w:themeColor="text1"/>
          <w:vertAlign w:val="superscript"/>
        </w:rPr>
        <w:t>1</w:t>
      </w:r>
      <w:r w:rsidR="005B6973">
        <w:rPr>
          <w:color w:val="000000" w:themeColor="text1"/>
        </w:rPr>
        <w:t>*</w:t>
      </w:r>
      <w:r w:rsidRPr="005B6973">
        <w:rPr>
          <w:color w:val="000000" w:themeColor="text1"/>
        </w:rPr>
        <w:t>, VA Nichols</w:t>
      </w:r>
      <w:r w:rsidR="005B6973">
        <w:rPr>
          <w:color w:val="000000" w:themeColor="text1"/>
          <w:vertAlign w:val="superscript"/>
        </w:rPr>
        <w:t>1</w:t>
      </w:r>
      <w:r w:rsidRPr="005B6973">
        <w:rPr>
          <w:color w:val="000000" w:themeColor="text1"/>
        </w:rPr>
        <w:t xml:space="preserve">, </w:t>
      </w:r>
      <w:r w:rsidR="00451884" w:rsidRPr="005B6973">
        <w:rPr>
          <w:color w:val="000000" w:themeColor="text1"/>
        </w:rPr>
        <w:t>MJ Castellano</w:t>
      </w:r>
      <w:r w:rsidR="005B6973">
        <w:rPr>
          <w:color w:val="000000" w:themeColor="text1"/>
          <w:vertAlign w:val="superscript"/>
        </w:rPr>
        <w:t>1</w:t>
      </w:r>
      <w:r w:rsidR="00451884" w:rsidRPr="005B6973">
        <w:rPr>
          <w:color w:val="000000" w:themeColor="text1"/>
        </w:rPr>
        <w:t xml:space="preserve">, </w:t>
      </w:r>
      <w:r w:rsidRPr="005B6973">
        <w:rPr>
          <w:color w:val="000000" w:themeColor="text1"/>
        </w:rPr>
        <w:t>MJ Helmers</w:t>
      </w:r>
      <w:r w:rsidR="005B6973">
        <w:rPr>
          <w:color w:val="000000" w:themeColor="text1"/>
          <w:vertAlign w:val="superscript"/>
        </w:rPr>
        <w:t>2</w:t>
      </w:r>
      <w:r w:rsidRPr="005B6973">
        <w:rPr>
          <w:color w:val="000000" w:themeColor="text1"/>
        </w:rPr>
        <w:t>, M</w:t>
      </w:r>
      <w:r w:rsidR="006A0162" w:rsidRPr="005B6973">
        <w:rPr>
          <w:color w:val="000000" w:themeColor="text1"/>
        </w:rPr>
        <w:t>E</w:t>
      </w:r>
      <w:r w:rsidRPr="005B6973">
        <w:rPr>
          <w:color w:val="000000" w:themeColor="text1"/>
        </w:rPr>
        <w:t xml:space="preserve"> Baum</w:t>
      </w:r>
      <w:r w:rsidR="005B6973">
        <w:rPr>
          <w:color w:val="000000" w:themeColor="text1"/>
          <w:vertAlign w:val="superscript"/>
        </w:rPr>
        <w:t>1</w:t>
      </w:r>
      <w:r w:rsidRPr="005B6973">
        <w:rPr>
          <w:color w:val="000000" w:themeColor="text1"/>
        </w:rPr>
        <w:t>, EJ Kladivko</w:t>
      </w:r>
      <w:r w:rsidR="005B6973">
        <w:rPr>
          <w:color w:val="000000" w:themeColor="text1"/>
          <w:vertAlign w:val="superscript"/>
        </w:rPr>
        <w:t>3</w:t>
      </w:r>
      <w:r w:rsidRPr="005B6973">
        <w:rPr>
          <w:color w:val="000000" w:themeColor="text1"/>
        </w:rPr>
        <w:t>, SV Archontoulis</w:t>
      </w:r>
      <w:r w:rsidR="005B6973">
        <w:rPr>
          <w:color w:val="000000" w:themeColor="text1"/>
          <w:vertAlign w:val="superscript"/>
        </w:rPr>
        <w:t>1</w:t>
      </w:r>
    </w:p>
    <w:p w14:paraId="4888544B" w14:textId="1F4784CB" w:rsidR="005B6973" w:rsidRDefault="005B6973" w:rsidP="00F80153">
      <w:pPr>
        <w:rPr>
          <w:color w:val="000000" w:themeColor="text1"/>
        </w:rPr>
      </w:pPr>
    </w:p>
    <w:p w14:paraId="15BE2C07" w14:textId="24ABC037" w:rsidR="005B6973" w:rsidRDefault="005B6973" w:rsidP="00F80153">
      <w:pPr>
        <w:rPr>
          <w:color w:val="000000" w:themeColor="text1"/>
        </w:rPr>
      </w:pPr>
      <w:r>
        <w:rPr>
          <w:color w:val="000000" w:themeColor="text1"/>
          <w:vertAlign w:val="superscript"/>
        </w:rPr>
        <w:t xml:space="preserve">1 </w:t>
      </w:r>
      <w:r>
        <w:rPr>
          <w:color w:val="000000" w:themeColor="text1"/>
        </w:rPr>
        <w:t>Department of Agronomy, Iowa State University, Ames, Iowa</w:t>
      </w:r>
    </w:p>
    <w:p w14:paraId="56D4A97C" w14:textId="5385E490" w:rsidR="005B6973" w:rsidRPr="005B6973" w:rsidRDefault="005B6973" w:rsidP="00F80153">
      <w:pPr>
        <w:rPr>
          <w:color w:val="000000" w:themeColor="text1"/>
        </w:rPr>
      </w:pPr>
      <w:r>
        <w:rPr>
          <w:color w:val="000000" w:themeColor="text1"/>
          <w:vertAlign w:val="superscript"/>
        </w:rPr>
        <w:t>2</w:t>
      </w:r>
      <w:r w:rsidRPr="005B6973">
        <w:rPr>
          <w:color w:val="000000" w:themeColor="text1"/>
        </w:rPr>
        <w:t xml:space="preserve"> </w:t>
      </w:r>
      <w:r>
        <w:rPr>
          <w:color w:val="000000" w:themeColor="text1"/>
        </w:rPr>
        <w:t>Department of Agricultural and Biosystems Engineering, Iowa State University, Ames, Iowa</w:t>
      </w:r>
    </w:p>
    <w:p w14:paraId="16B03D9B" w14:textId="4AFA35C9" w:rsidR="005B6973" w:rsidRDefault="005B6973" w:rsidP="00F80153">
      <w:pPr>
        <w:rPr>
          <w:color w:val="000000" w:themeColor="text1"/>
        </w:rPr>
      </w:pPr>
      <w:r>
        <w:rPr>
          <w:color w:val="000000" w:themeColor="text1"/>
          <w:vertAlign w:val="superscript"/>
        </w:rPr>
        <w:t xml:space="preserve">3 </w:t>
      </w:r>
      <w:r>
        <w:rPr>
          <w:color w:val="000000" w:themeColor="text1"/>
        </w:rPr>
        <w:t>Department of Agronomy, Purdue University, West Lafayette, Indiana</w:t>
      </w:r>
    </w:p>
    <w:p w14:paraId="7BEE2DDE" w14:textId="77777777" w:rsidR="005B6973" w:rsidRDefault="005B6973" w:rsidP="00F80153">
      <w:pPr>
        <w:rPr>
          <w:color w:val="000000" w:themeColor="text1"/>
        </w:rPr>
      </w:pPr>
    </w:p>
    <w:p w14:paraId="587A2F1F" w14:textId="48634104" w:rsidR="005B6973" w:rsidRDefault="005B6973" w:rsidP="00F80153">
      <w:pPr>
        <w:rPr>
          <w:color w:val="000000" w:themeColor="text1"/>
        </w:rPr>
      </w:pPr>
      <w:r>
        <w:rPr>
          <w:color w:val="000000" w:themeColor="text1"/>
        </w:rPr>
        <w:t xml:space="preserve">*Correspondence: </w:t>
      </w:r>
    </w:p>
    <w:p w14:paraId="010B655A" w14:textId="77777777" w:rsidR="005B6973" w:rsidRDefault="005B6973" w:rsidP="00F80153">
      <w:pPr>
        <w:rPr>
          <w:color w:val="000000" w:themeColor="text1"/>
        </w:rPr>
      </w:pPr>
      <w:r>
        <w:rPr>
          <w:color w:val="000000" w:themeColor="text1"/>
        </w:rPr>
        <w:t>Dr. Heather R. Pasley</w:t>
      </w:r>
    </w:p>
    <w:p w14:paraId="276EC8B5" w14:textId="59829142" w:rsidR="005B6973" w:rsidRPr="005B6973" w:rsidRDefault="005B6973" w:rsidP="00F80153">
      <w:pPr>
        <w:rPr>
          <w:color w:val="000000" w:themeColor="text1"/>
          <w:u w:val="single"/>
        </w:rPr>
      </w:pPr>
      <w:r w:rsidRPr="005B6973">
        <w:rPr>
          <w:color w:val="000000" w:themeColor="text1"/>
          <w:u w:val="single"/>
        </w:rPr>
        <w:t>hrpasley@iastate.edu</w:t>
      </w:r>
    </w:p>
    <w:p w14:paraId="3C23617E" w14:textId="0B5B2A89" w:rsidR="003E6BAA" w:rsidRDefault="003E6BAA" w:rsidP="00F80153">
      <w:pPr>
        <w:rPr>
          <w:color w:val="000000" w:themeColor="text1"/>
        </w:rPr>
      </w:pPr>
    </w:p>
    <w:p w14:paraId="437B74B4" w14:textId="77777777" w:rsidR="00B568A8" w:rsidRPr="005B6973" w:rsidRDefault="00B568A8" w:rsidP="00F80153">
      <w:pPr>
        <w:rPr>
          <w:color w:val="000000" w:themeColor="text1"/>
        </w:rPr>
      </w:pPr>
    </w:p>
    <w:p w14:paraId="2FEE5EF6" w14:textId="7B3E79D3" w:rsidR="00142D3E" w:rsidRPr="005B6973" w:rsidRDefault="00142D3E" w:rsidP="00F80153">
      <w:pPr>
        <w:rPr>
          <w:b/>
          <w:color w:val="000000" w:themeColor="text1"/>
        </w:rPr>
      </w:pPr>
      <w:r w:rsidRPr="005B6973">
        <w:rPr>
          <w:b/>
          <w:color w:val="000000" w:themeColor="text1"/>
        </w:rPr>
        <w:t>Abstract</w:t>
      </w:r>
    </w:p>
    <w:p w14:paraId="4542E84B" w14:textId="3A5ECB89" w:rsidR="00C52BEE" w:rsidRDefault="002B235B" w:rsidP="00F80153">
      <w:pPr>
        <w:rPr>
          <w:color w:val="000000" w:themeColor="text1"/>
        </w:rPr>
      </w:pPr>
      <w:r w:rsidRPr="005B6973">
        <w:rPr>
          <w:color w:val="000000" w:themeColor="text1"/>
        </w:rPr>
        <w:t xml:space="preserve">There is a strong link between how much </w:t>
      </w:r>
      <w:r w:rsidR="006B6242" w:rsidRPr="005B6973">
        <w:rPr>
          <w:color w:val="000000" w:themeColor="text1"/>
        </w:rPr>
        <w:t>nitrate</w:t>
      </w:r>
      <w:r w:rsidR="00C16834" w:rsidRPr="005B6973">
        <w:rPr>
          <w:color w:val="000000" w:themeColor="text1"/>
        </w:rPr>
        <w:t xml:space="preserve"> (NO</w:t>
      </w:r>
      <w:r w:rsidR="00C16834" w:rsidRPr="005B6973">
        <w:rPr>
          <w:color w:val="000000" w:themeColor="text1"/>
          <w:vertAlign w:val="subscript"/>
        </w:rPr>
        <w:t>3</w:t>
      </w:r>
      <w:r w:rsidR="00C16834" w:rsidRPr="005B6973">
        <w:rPr>
          <w:color w:val="000000" w:themeColor="text1"/>
        </w:rPr>
        <w:t>-N)</w:t>
      </w:r>
      <w:r w:rsidR="006B6242" w:rsidRPr="005B6973">
        <w:rPr>
          <w:color w:val="000000" w:themeColor="text1"/>
        </w:rPr>
        <w:t xml:space="preserve"> </w:t>
      </w:r>
      <w:r w:rsidRPr="005B6973">
        <w:rPr>
          <w:color w:val="000000" w:themeColor="text1"/>
        </w:rPr>
        <w:t xml:space="preserve">is </w:t>
      </w:r>
      <w:r w:rsidR="006B6242" w:rsidRPr="005B6973">
        <w:rPr>
          <w:color w:val="000000" w:themeColor="text1"/>
        </w:rPr>
        <w:t>leach</w:t>
      </w:r>
      <w:r w:rsidRPr="005B6973">
        <w:rPr>
          <w:color w:val="000000" w:themeColor="text1"/>
        </w:rPr>
        <w:t>ed</w:t>
      </w:r>
      <w:r w:rsidR="006B6242" w:rsidRPr="005B6973">
        <w:rPr>
          <w:color w:val="000000" w:themeColor="text1"/>
        </w:rPr>
        <w:t xml:space="preserve"> from fertilized annual crops </w:t>
      </w:r>
      <w:r w:rsidRPr="005B6973">
        <w:rPr>
          <w:color w:val="000000" w:themeColor="text1"/>
        </w:rPr>
        <w:t xml:space="preserve">and </w:t>
      </w:r>
      <w:r w:rsidR="006B6242" w:rsidRPr="005B6973">
        <w:rPr>
          <w:color w:val="000000" w:themeColor="text1"/>
        </w:rPr>
        <w:t>the rate of N fertilizer input</w:t>
      </w:r>
      <w:r w:rsidR="002E6608">
        <w:rPr>
          <w:color w:val="000000" w:themeColor="text1"/>
        </w:rPr>
        <w:t xml:space="preserve">. </w:t>
      </w:r>
      <w:ins w:id="0" w:author="Pasley, Heather (A&amp;F, Toowoomba)" w:date="2021-02-06T15:21:00Z">
        <w:r w:rsidR="000C24C3">
          <w:rPr>
            <w:color w:val="000000" w:themeColor="text1"/>
          </w:rPr>
          <w:t xml:space="preserve">However, </w:t>
        </w:r>
      </w:ins>
      <w:ins w:id="1" w:author="Pasley, Heather (A&amp;F, Toowoomba)" w:date="2021-02-07T09:59:00Z">
        <w:r w:rsidR="001F27E3">
          <w:rPr>
            <w:color w:val="000000" w:themeColor="text1"/>
          </w:rPr>
          <w:t>t</w:t>
        </w:r>
      </w:ins>
      <w:del w:id="2" w:author="Pasley, Heather (A&amp;F, Toowoomba)" w:date="2021-02-06T15:21:00Z">
        <w:r w:rsidR="002E6608" w:rsidDel="000C24C3">
          <w:rPr>
            <w:color w:val="000000" w:themeColor="text1"/>
          </w:rPr>
          <w:delText>T</w:delText>
        </w:r>
      </w:del>
      <w:r w:rsidR="006B6242" w:rsidRPr="005B6973">
        <w:rPr>
          <w:color w:val="000000" w:themeColor="text1"/>
        </w:rPr>
        <w:t>h</w:t>
      </w:r>
      <w:r w:rsidR="002E6608">
        <w:rPr>
          <w:color w:val="000000" w:themeColor="text1"/>
        </w:rPr>
        <w:t>is</w:t>
      </w:r>
      <w:r w:rsidR="006B6242" w:rsidRPr="005B6973">
        <w:rPr>
          <w:color w:val="000000" w:themeColor="text1"/>
        </w:rPr>
        <w:t xml:space="preserve"> </w:t>
      </w:r>
      <w:r w:rsidR="007519F4" w:rsidRPr="005B6973">
        <w:rPr>
          <w:color w:val="000000" w:themeColor="text1"/>
        </w:rPr>
        <w:t>leaching-fertilizer</w:t>
      </w:r>
      <w:r w:rsidR="006B6242" w:rsidRPr="005B6973">
        <w:rPr>
          <w:color w:val="000000" w:themeColor="text1"/>
        </w:rPr>
        <w:t xml:space="preserve"> </w:t>
      </w:r>
      <w:r w:rsidR="007519F4" w:rsidRPr="005B6973">
        <w:rPr>
          <w:color w:val="000000" w:themeColor="text1"/>
        </w:rPr>
        <w:t>relationship</w:t>
      </w:r>
      <w:ins w:id="3" w:author="Pasley, Heather (A&amp;F, Toowoomba)" w:date="2021-02-06T15:21:00Z">
        <w:r w:rsidR="000C24C3">
          <w:rPr>
            <w:color w:val="000000" w:themeColor="text1"/>
          </w:rPr>
          <w:t xml:space="preserve"> </w:t>
        </w:r>
      </w:ins>
      <w:del w:id="4" w:author="Pasley, Heather (A&amp;F, Toowoomba)" w:date="2021-02-06T15:21:00Z">
        <w:r w:rsidR="002E6608" w:rsidDel="000C24C3">
          <w:rPr>
            <w:color w:val="000000" w:themeColor="text1"/>
          </w:rPr>
          <w:delText>, however,</w:delText>
        </w:r>
        <w:r w:rsidR="007519F4" w:rsidRPr="005B6973" w:rsidDel="000C24C3">
          <w:rPr>
            <w:color w:val="000000" w:themeColor="text1"/>
          </w:rPr>
          <w:delText xml:space="preserve"> </w:delText>
        </w:r>
      </w:del>
      <w:r w:rsidR="007519F4" w:rsidRPr="005B6973">
        <w:rPr>
          <w:color w:val="000000" w:themeColor="text1"/>
        </w:rPr>
        <w:t>is poorly understood</w:t>
      </w:r>
      <w:r w:rsidR="002E6608">
        <w:rPr>
          <w:color w:val="000000" w:themeColor="text1"/>
        </w:rPr>
        <w:t xml:space="preserve"> and </w:t>
      </w:r>
      <w:r w:rsidR="003C5DEA">
        <w:rPr>
          <w:color w:val="000000" w:themeColor="text1"/>
        </w:rPr>
        <w:t xml:space="preserve">the </w:t>
      </w:r>
      <w:r w:rsidR="002E6608">
        <w:rPr>
          <w:color w:val="000000" w:themeColor="text1"/>
        </w:rPr>
        <w:t>degree to which</w:t>
      </w:r>
      <w:r w:rsidR="00680694" w:rsidRPr="005B6973">
        <w:rPr>
          <w:color w:val="000000" w:themeColor="text1"/>
        </w:rPr>
        <w:t xml:space="preserve"> </w:t>
      </w:r>
      <w:r w:rsidR="007519F4" w:rsidRPr="005B6973">
        <w:rPr>
          <w:color w:val="000000" w:themeColor="text1"/>
        </w:rPr>
        <w:t>soil</w:t>
      </w:r>
      <w:r w:rsidR="006B6242" w:rsidRPr="005B6973">
        <w:rPr>
          <w:color w:val="000000" w:themeColor="text1"/>
        </w:rPr>
        <w:t xml:space="preserve"> type</w:t>
      </w:r>
      <w:r w:rsidR="007519F4" w:rsidRPr="005B6973">
        <w:rPr>
          <w:color w:val="000000" w:themeColor="text1"/>
        </w:rPr>
        <w:t xml:space="preserve">, weather, and cropping </w:t>
      </w:r>
      <w:r w:rsidR="004C63A1" w:rsidRPr="005B6973">
        <w:rPr>
          <w:color w:val="000000" w:themeColor="text1"/>
        </w:rPr>
        <w:t>system</w:t>
      </w:r>
      <w:r w:rsidR="002E6608">
        <w:rPr>
          <w:color w:val="000000" w:themeColor="text1"/>
        </w:rPr>
        <w:t xml:space="preserve"> influence it</w:t>
      </w:r>
      <w:r w:rsidR="003C5DEA">
        <w:rPr>
          <w:color w:val="000000" w:themeColor="text1"/>
        </w:rPr>
        <w:t xml:space="preserve"> is </w:t>
      </w:r>
      <w:r w:rsidR="002E6608">
        <w:rPr>
          <w:color w:val="000000" w:themeColor="text1"/>
        </w:rPr>
        <w:t xml:space="preserve">largely </w:t>
      </w:r>
      <w:r w:rsidR="003C5DEA">
        <w:rPr>
          <w:color w:val="000000" w:themeColor="text1"/>
        </w:rPr>
        <w:t>unknown</w:t>
      </w:r>
      <w:r w:rsidR="007519F4" w:rsidRPr="005B6973">
        <w:rPr>
          <w:color w:val="000000" w:themeColor="text1"/>
        </w:rPr>
        <w:t xml:space="preserve">. </w:t>
      </w:r>
      <w:r w:rsidR="00680694" w:rsidRPr="005B6973">
        <w:rPr>
          <w:color w:val="000000" w:themeColor="text1"/>
        </w:rPr>
        <w:t>W</w:t>
      </w:r>
      <w:r w:rsidR="00142D3E" w:rsidRPr="005B6973">
        <w:rPr>
          <w:color w:val="000000" w:themeColor="text1"/>
        </w:rPr>
        <w:t>e calibrated the</w:t>
      </w:r>
      <w:r w:rsidR="00680694" w:rsidRPr="005B6973">
        <w:rPr>
          <w:color w:val="000000" w:themeColor="text1"/>
        </w:rPr>
        <w:t xml:space="preserve"> APSIM</w:t>
      </w:r>
      <w:r w:rsidR="00142D3E" w:rsidRPr="005B6973">
        <w:rPr>
          <w:color w:val="000000" w:themeColor="text1"/>
        </w:rPr>
        <w:t xml:space="preserve"> pr</w:t>
      </w:r>
      <w:r w:rsidR="006601D4" w:rsidRPr="005B6973">
        <w:rPr>
          <w:color w:val="000000" w:themeColor="text1"/>
        </w:rPr>
        <w:t xml:space="preserve">ocess-based </w:t>
      </w:r>
      <w:r w:rsidR="00680694" w:rsidRPr="005B6973">
        <w:rPr>
          <w:color w:val="000000" w:themeColor="text1"/>
        </w:rPr>
        <w:t xml:space="preserve">cropping system </w:t>
      </w:r>
      <w:r w:rsidR="006601D4" w:rsidRPr="005B6973">
        <w:rPr>
          <w:color w:val="000000" w:themeColor="text1"/>
        </w:rPr>
        <w:t>model using 56</w:t>
      </w:r>
      <w:r w:rsidR="00142D3E" w:rsidRPr="005B6973">
        <w:rPr>
          <w:color w:val="000000" w:themeColor="text1"/>
        </w:rPr>
        <w:t xml:space="preserve"> site-years</w:t>
      </w:r>
      <w:r w:rsidR="00151835" w:rsidRPr="005B6973">
        <w:rPr>
          <w:color w:val="000000" w:themeColor="text1"/>
        </w:rPr>
        <w:t xml:space="preserve"> of data sourced from </w:t>
      </w:r>
      <w:r w:rsidR="00680694" w:rsidRPr="005B6973">
        <w:rPr>
          <w:color w:val="000000" w:themeColor="text1"/>
        </w:rPr>
        <w:t xml:space="preserve">eight </w:t>
      </w:r>
      <w:r w:rsidR="009B6F69" w:rsidRPr="005B6973">
        <w:rPr>
          <w:color w:val="000000" w:themeColor="text1"/>
        </w:rPr>
        <w:t xml:space="preserve">field </w:t>
      </w:r>
      <w:r w:rsidR="00680694" w:rsidRPr="005B6973">
        <w:rPr>
          <w:color w:val="000000" w:themeColor="text1"/>
        </w:rPr>
        <w:t>studies</w:t>
      </w:r>
      <w:ins w:id="5" w:author="Pasley, Heather (A&amp;F, Toowoomba)" w:date="2021-02-06T15:28:00Z">
        <w:r w:rsidR="000C24C3" w:rsidRPr="000C24C3">
          <w:rPr>
            <w:color w:val="000000" w:themeColor="text1"/>
          </w:rPr>
          <w:t xml:space="preserve"> </w:t>
        </w:r>
      </w:ins>
      <w:ins w:id="6" w:author="Heather Pasley" w:date="2021-02-08T18:52:00Z">
        <w:r w:rsidR="00466556" w:rsidRPr="005B6973">
          <w:rPr>
            <w:color w:val="000000" w:themeColor="text1"/>
          </w:rPr>
          <w:t>across six states in the U.S. Midwest</w:t>
        </w:r>
        <w:r w:rsidR="00466556" w:rsidRPr="005B6973" w:rsidDel="007F0C3E">
          <w:rPr>
            <w:color w:val="000000" w:themeColor="text1"/>
          </w:rPr>
          <w:t xml:space="preserve"> </w:t>
        </w:r>
      </w:ins>
      <w:ins w:id="7" w:author="Pasley, Heather (A&amp;F, Toowoomba)" w:date="2021-02-06T15:28:00Z">
        <w:del w:id="8" w:author="Pasley, Heather (A&amp;F, Toowoomba)" w:date="2021-02-07T10:04:00Z">
          <w:r w:rsidR="000C24C3" w:rsidRPr="005B6973" w:rsidDel="007F0C3E">
            <w:rPr>
              <w:color w:val="000000" w:themeColor="text1"/>
            </w:rPr>
            <w:delText>across six states in the U.S. Midwest</w:delText>
          </w:r>
        </w:del>
      </w:ins>
      <w:del w:id="9" w:author="Pasley, Heather (A&amp;F, Toowoomba)" w:date="2021-02-07T10:04:00Z">
        <w:r w:rsidR="00680694" w:rsidRPr="005B6973" w:rsidDel="007F0C3E">
          <w:rPr>
            <w:color w:val="000000" w:themeColor="text1"/>
          </w:rPr>
          <w:delText xml:space="preserve"> </w:delText>
        </w:r>
      </w:del>
      <w:r w:rsidR="00680694" w:rsidRPr="005B6973">
        <w:rPr>
          <w:color w:val="000000" w:themeColor="text1"/>
        </w:rPr>
        <w:t xml:space="preserve">that monitored </w:t>
      </w:r>
      <w:r w:rsidR="00497255" w:rsidRPr="005B6973">
        <w:rPr>
          <w:color w:val="000000" w:themeColor="text1"/>
        </w:rPr>
        <w:t>NO</w:t>
      </w:r>
      <w:r w:rsidR="00497255" w:rsidRPr="005B6973">
        <w:rPr>
          <w:color w:val="000000" w:themeColor="text1"/>
          <w:vertAlign w:val="subscript"/>
        </w:rPr>
        <w:t>3</w:t>
      </w:r>
      <w:r w:rsidR="00497255" w:rsidRPr="005B6973">
        <w:rPr>
          <w:color w:val="000000" w:themeColor="text1"/>
        </w:rPr>
        <w:t>-N</w:t>
      </w:r>
      <w:r w:rsidR="00680694" w:rsidRPr="005B6973">
        <w:rPr>
          <w:color w:val="000000" w:themeColor="text1"/>
        </w:rPr>
        <w:t xml:space="preserve"> leaching from artificial subsurface drainage systems</w:t>
      </w:r>
      <w:ins w:id="10" w:author="Pasley, Heather (A&amp;F, Toowoomba)" w:date="2021-02-07T10:04:00Z">
        <w:del w:id="11" w:author="Heather Pasley" w:date="2021-02-08T18:52:00Z">
          <w:r w:rsidR="007F0C3E" w:rsidRPr="007F0C3E" w:rsidDel="00466556">
            <w:rPr>
              <w:color w:val="000000" w:themeColor="text1"/>
            </w:rPr>
            <w:delText xml:space="preserve"> </w:delText>
          </w:r>
          <w:r w:rsidR="007F0C3E" w:rsidRPr="005B6973" w:rsidDel="00466556">
            <w:rPr>
              <w:color w:val="000000" w:themeColor="text1"/>
            </w:rPr>
            <w:delText>across six states in the U.S. Midwest</w:delText>
          </w:r>
        </w:del>
      </w:ins>
      <w:ins w:id="12" w:author="Pasley, Heather (A&amp;F, Toowoomba)" w:date="2021-02-06T15:28:00Z">
        <w:del w:id="13" w:author="Pasley, Heather (A&amp;F, Toowoomba)" w:date="2021-02-07T10:03:00Z">
          <w:r w:rsidR="000C24C3" w:rsidDel="007F0C3E">
            <w:rPr>
              <w:color w:val="000000" w:themeColor="text1"/>
            </w:rPr>
            <w:delText>.</w:delText>
          </w:r>
        </w:del>
      </w:ins>
      <w:del w:id="14" w:author="Pasley, Heather (A&amp;F, Toowoomba)" w:date="2021-02-06T15:31:00Z">
        <w:r w:rsidR="00142D3E" w:rsidRPr="005B6973" w:rsidDel="000C24C3">
          <w:rPr>
            <w:color w:val="000000" w:themeColor="text1"/>
          </w:rPr>
          <w:delText xml:space="preserve"> </w:delText>
        </w:r>
        <w:r w:rsidR="00680694" w:rsidRPr="005B6973" w:rsidDel="000C24C3">
          <w:rPr>
            <w:color w:val="000000" w:themeColor="text1"/>
          </w:rPr>
          <w:delText>in</w:delText>
        </w:r>
      </w:del>
      <w:del w:id="15" w:author="Pasley, Heather (A&amp;F, Toowoomba)" w:date="2021-02-06T15:30:00Z">
        <w:r w:rsidR="00680694" w:rsidRPr="005B6973" w:rsidDel="000C24C3">
          <w:rPr>
            <w:color w:val="000000" w:themeColor="text1"/>
          </w:rPr>
          <w:delText xml:space="preserve"> </w:delText>
        </w:r>
        <w:r w:rsidR="00013102" w:rsidDel="000C24C3">
          <w:rPr>
            <w:color w:val="000000" w:themeColor="text1"/>
          </w:rPr>
          <w:delText xml:space="preserve">one year of </w:delText>
        </w:r>
        <w:r w:rsidR="00680694" w:rsidRPr="005B6973" w:rsidDel="000C24C3">
          <w:rPr>
            <w:color w:val="000000" w:themeColor="text1"/>
          </w:rPr>
          <w:delText xml:space="preserve">continuous maize and </w:delText>
        </w:r>
        <w:r w:rsidR="00C32D67" w:rsidDel="000C24C3">
          <w:rPr>
            <w:color w:val="000000" w:themeColor="text1"/>
          </w:rPr>
          <w:delText xml:space="preserve">summed </w:delText>
        </w:r>
        <w:r w:rsidR="00013102" w:rsidDel="000C24C3">
          <w:rPr>
            <w:color w:val="000000" w:themeColor="text1"/>
          </w:rPr>
          <w:delText>over a</w:delText>
        </w:r>
        <w:r w:rsidR="00497255" w:rsidRPr="005B6973" w:rsidDel="000C24C3">
          <w:rPr>
            <w:color w:val="000000" w:themeColor="text1"/>
          </w:rPr>
          <w:delText xml:space="preserve"> 2-year rotation of maize followed by unfertilized soybean (maize-soybean rotation)</w:delText>
        </w:r>
      </w:del>
      <w:del w:id="16" w:author="Pasley, Heather (A&amp;F, Toowoomba)" w:date="2021-02-06T15:28:00Z">
        <w:r w:rsidR="00680694" w:rsidRPr="005B6973" w:rsidDel="000C24C3">
          <w:rPr>
            <w:color w:val="000000" w:themeColor="text1"/>
          </w:rPr>
          <w:delText xml:space="preserve"> across six</w:delText>
        </w:r>
        <w:r w:rsidR="00142D3E" w:rsidRPr="005B6973" w:rsidDel="000C24C3">
          <w:rPr>
            <w:color w:val="000000" w:themeColor="text1"/>
          </w:rPr>
          <w:delText xml:space="preserve"> states in the U.S. Midwest</w:delText>
        </w:r>
      </w:del>
      <w:r w:rsidR="00142D3E" w:rsidRPr="005B6973">
        <w:rPr>
          <w:color w:val="000000" w:themeColor="text1"/>
        </w:rPr>
        <w:t xml:space="preserve">. We then ran </w:t>
      </w:r>
      <w:r w:rsidR="007519F4" w:rsidRPr="005B6973">
        <w:rPr>
          <w:color w:val="000000" w:themeColor="text1"/>
        </w:rPr>
        <w:t>a factorial sim</w:t>
      </w:r>
      <w:r w:rsidR="005960A8" w:rsidRPr="005B6973">
        <w:rPr>
          <w:color w:val="000000" w:themeColor="text1"/>
        </w:rPr>
        <w:t>ulation experiment (</w:t>
      </w:r>
      <w:r w:rsidR="009B6F69" w:rsidRPr="005B6973">
        <w:rPr>
          <w:color w:val="000000" w:themeColor="text1"/>
        </w:rPr>
        <w:t>2</w:t>
      </w:r>
      <w:r w:rsidR="00497255" w:rsidRPr="005B6973">
        <w:rPr>
          <w:color w:val="000000" w:themeColor="text1"/>
        </w:rPr>
        <w:t>0</w:t>
      </w:r>
      <w:r w:rsidR="005960A8" w:rsidRPr="005B6973">
        <w:rPr>
          <w:color w:val="000000" w:themeColor="text1"/>
        </w:rPr>
        <w:t xml:space="preserve"> years x 8</w:t>
      </w:r>
      <w:r w:rsidR="007519F4" w:rsidRPr="005B6973">
        <w:rPr>
          <w:color w:val="000000" w:themeColor="text1"/>
        </w:rPr>
        <w:t xml:space="preserve"> locations x </w:t>
      </w:r>
      <w:r w:rsidR="005960A8" w:rsidRPr="005B6973">
        <w:rPr>
          <w:color w:val="000000" w:themeColor="text1"/>
        </w:rPr>
        <w:t>7</w:t>
      </w:r>
      <w:r w:rsidR="007519F4" w:rsidRPr="005B6973">
        <w:rPr>
          <w:color w:val="000000" w:themeColor="text1"/>
        </w:rPr>
        <w:t xml:space="preserve"> fertilizer rates x </w:t>
      </w:r>
      <w:r w:rsidR="00957290" w:rsidRPr="005B6973">
        <w:rPr>
          <w:color w:val="000000" w:themeColor="text1"/>
        </w:rPr>
        <w:t>2</w:t>
      </w:r>
      <w:r w:rsidR="007519F4" w:rsidRPr="005B6973">
        <w:rPr>
          <w:color w:val="000000" w:themeColor="text1"/>
        </w:rPr>
        <w:t xml:space="preserve"> crop</w:t>
      </w:r>
      <w:r w:rsidR="004C63A1" w:rsidRPr="005B6973">
        <w:rPr>
          <w:color w:val="000000" w:themeColor="text1"/>
        </w:rPr>
        <w:t>ping</w:t>
      </w:r>
      <w:r w:rsidR="007519F4" w:rsidRPr="005B6973">
        <w:rPr>
          <w:color w:val="000000" w:themeColor="text1"/>
        </w:rPr>
        <w:t xml:space="preserve"> systems</w:t>
      </w:r>
      <w:r w:rsidR="00BE241D" w:rsidRPr="005B6973">
        <w:rPr>
          <w:color w:val="000000" w:themeColor="text1"/>
        </w:rPr>
        <w:t xml:space="preserve"> </w:t>
      </w:r>
      <w:r w:rsidR="002A185C" w:rsidRPr="005B6973">
        <w:rPr>
          <w:color w:val="000000" w:themeColor="text1"/>
        </w:rPr>
        <w:t>(continuous</w:t>
      </w:r>
      <w:r w:rsidR="007519F4" w:rsidRPr="005B6973">
        <w:rPr>
          <w:color w:val="000000" w:themeColor="text1"/>
        </w:rPr>
        <w:t xml:space="preserve"> maize and</w:t>
      </w:r>
      <w:del w:id="17" w:author="Pasley, Heather (A&amp;F, Toowoomba)" w:date="2021-02-07T10:04:00Z">
        <w:r w:rsidR="007519F4" w:rsidRPr="005B6973" w:rsidDel="007F0C3E">
          <w:rPr>
            <w:color w:val="000000" w:themeColor="text1"/>
          </w:rPr>
          <w:delText xml:space="preserve"> </w:delText>
        </w:r>
      </w:del>
      <w:ins w:id="18" w:author="Pasley, Heather (A&amp;F, Toowoomba)" w:date="2021-02-07T10:04:00Z">
        <w:r w:rsidR="007F0C3E">
          <w:rPr>
            <w:color w:val="000000" w:themeColor="text1"/>
          </w:rPr>
          <w:t xml:space="preserve"> a</w:t>
        </w:r>
        <w:r w:rsidR="007F0C3E" w:rsidRPr="005B6973">
          <w:rPr>
            <w:color w:val="000000" w:themeColor="text1"/>
          </w:rPr>
          <w:t xml:space="preserve"> 2-year rotation of maize followed by unfertilized soybean (maize-soybean rotation)</w:t>
        </w:r>
      </w:ins>
      <w:ins w:id="19" w:author="Pasley, Heather (A&amp;F, Toowoomba)" w:date="2021-02-07T10:05:00Z">
        <w:r w:rsidR="007F0C3E">
          <w:rPr>
            <w:color w:val="000000" w:themeColor="text1"/>
          </w:rPr>
          <w:t>)</w:t>
        </w:r>
      </w:ins>
      <w:del w:id="20" w:author="Pasley, Heather (A&amp;F, Toowoomba)" w:date="2021-02-07T10:04:00Z">
        <w:r w:rsidR="00497255" w:rsidRPr="005B6973" w:rsidDel="007F0C3E">
          <w:rPr>
            <w:color w:val="000000" w:themeColor="text1"/>
          </w:rPr>
          <w:delText>maize-soybean rotation</w:delText>
        </w:r>
      </w:del>
      <w:del w:id="21" w:author="Pasley, Heather (A&amp;F, Toowoomba)" w:date="2021-02-07T10:05:00Z">
        <w:r w:rsidR="007519F4" w:rsidRPr="005B6973" w:rsidDel="007F0C3E">
          <w:rPr>
            <w:color w:val="000000" w:themeColor="text1"/>
          </w:rPr>
          <w:delText>)</w:delText>
        </w:r>
      </w:del>
      <w:r w:rsidR="00497255" w:rsidRPr="005B6973">
        <w:rPr>
          <w:color w:val="000000" w:themeColor="text1"/>
        </w:rPr>
        <w:t>)</w:t>
      </w:r>
      <w:r w:rsidR="007519F4" w:rsidRPr="005B6973">
        <w:rPr>
          <w:color w:val="000000" w:themeColor="text1"/>
        </w:rPr>
        <w:t xml:space="preserve"> and </w:t>
      </w:r>
      <w:r w:rsidR="006601D4" w:rsidRPr="005B6973">
        <w:rPr>
          <w:color w:val="000000" w:themeColor="text1"/>
        </w:rPr>
        <w:t xml:space="preserve">fit </w:t>
      </w:r>
      <w:r w:rsidR="00680694" w:rsidRPr="005B6973">
        <w:rPr>
          <w:color w:val="000000" w:themeColor="text1"/>
        </w:rPr>
        <w:t xml:space="preserve">statistical </w:t>
      </w:r>
      <w:r w:rsidR="006601D4" w:rsidRPr="005B6973">
        <w:rPr>
          <w:color w:val="000000" w:themeColor="text1"/>
        </w:rPr>
        <w:t>models to the leaching</w:t>
      </w:r>
      <w:r w:rsidR="009B6F69" w:rsidRPr="005B6973">
        <w:rPr>
          <w:color w:val="000000" w:themeColor="text1"/>
        </w:rPr>
        <w:t>-fertilizer response</w:t>
      </w:r>
      <w:r w:rsidR="00142D3E" w:rsidRPr="005B6973">
        <w:rPr>
          <w:color w:val="000000" w:themeColor="text1"/>
        </w:rPr>
        <w:t xml:space="preserve">. </w:t>
      </w:r>
      <w:r w:rsidR="003C5DEA">
        <w:rPr>
          <w:color w:val="000000" w:themeColor="text1"/>
        </w:rPr>
        <w:t>A</w:t>
      </w:r>
      <w:r w:rsidR="00142D3E" w:rsidRPr="005B6973">
        <w:rPr>
          <w:color w:val="000000" w:themeColor="text1"/>
        </w:rPr>
        <w:t xml:space="preserve"> bi-linear model provided the best fit</w:t>
      </w:r>
      <w:r w:rsidR="007519F4" w:rsidRPr="005B6973">
        <w:rPr>
          <w:color w:val="000000" w:themeColor="text1"/>
        </w:rPr>
        <w:t xml:space="preserve"> to the </w:t>
      </w:r>
      <w:r w:rsidR="00680694" w:rsidRPr="005B6973">
        <w:rPr>
          <w:color w:val="000000" w:themeColor="text1"/>
        </w:rPr>
        <w:t xml:space="preserve">relationship between </w:t>
      </w:r>
      <w:r w:rsidR="00F72565" w:rsidRPr="005B6973">
        <w:rPr>
          <w:color w:val="000000" w:themeColor="text1"/>
        </w:rPr>
        <w:t>NO</w:t>
      </w:r>
      <w:r w:rsidR="00F72565" w:rsidRPr="005B6973">
        <w:rPr>
          <w:color w:val="000000" w:themeColor="text1"/>
          <w:vertAlign w:val="subscript"/>
        </w:rPr>
        <w:t>3</w:t>
      </w:r>
      <w:r w:rsidR="00F72565" w:rsidRPr="005B6973">
        <w:rPr>
          <w:color w:val="000000" w:themeColor="text1"/>
        </w:rPr>
        <w:t>-N</w:t>
      </w:r>
      <w:r w:rsidR="00680694" w:rsidRPr="005B6973">
        <w:rPr>
          <w:color w:val="000000" w:themeColor="text1"/>
        </w:rPr>
        <w:t xml:space="preserve"> </w:t>
      </w:r>
      <w:r w:rsidR="007519F4" w:rsidRPr="005B6973">
        <w:rPr>
          <w:color w:val="000000" w:themeColor="text1"/>
        </w:rPr>
        <w:t xml:space="preserve">leaching </w:t>
      </w:r>
      <w:r w:rsidR="00A67743" w:rsidRPr="005B6973">
        <w:rPr>
          <w:color w:val="000000" w:themeColor="text1"/>
        </w:rPr>
        <w:t xml:space="preserve">load </w:t>
      </w:r>
      <w:r w:rsidR="00680694" w:rsidRPr="005B6973">
        <w:rPr>
          <w:color w:val="000000" w:themeColor="text1"/>
        </w:rPr>
        <w:t>(kg</w:t>
      </w:r>
      <w:r w:rsidR="00F72565" w:rsidRPr="005B6973">
        <w:rPr>
          <w:color w:val="000000" w:themeColor="text1"/>
        </w:rPr>
        <w:t>/</w:t>
      </w:r>
      <w:r w:rsidR="00680694" w:rsidRPr="005B6973">
        <w:rPr>
          <w:color w:val="000000" w:themeColor="text1"/>
        </w:rPr>
        <w:t xml:space="preserve">ha) </w:t>
      </w:r>
      <w:ins w:id="22" w:author="Pasley, Heather (A&amp;F, Toowoomba)" w:date="2021-02-06T15:30:00Z">
        <w:r w:rsidR="000C24C3">
          <w:rPr>
            <w:color w:val="000000" w:themeColor="text1"/>
          </w:rPr>
          <w:t xml:space="preserve">(from </w:t>
        </w:r>
      </w:ins>
      <w:ins w:id="23" w:author="Pasley, Heather (A&amp;F, Toowoomba)" w:date="2021-02-06T15:31:00Z">
        <w:r w:rsidR="000C24C3">
          <w:rPr>
            <w:color w:val="000000" w:themeColor="text1"/>
          </w:rPr>
          <w:t xml:space="preserve">one year of </w:t>
        </w:r>
        <w:r w:rsidR="000C24C3" w:rsidRPr="005B6973">
          <w:rPr>
            <w:color w:val="000000" w:themeColor="text1"/>
          </w:rPr>
          <w:t>continuous maize</w:t>
        </w:r>
        <w:r w:rsidR="00F51A08">
          <w:rPr>
            <w:color w:val="000000" w:themeColor="text1"/>
          </w:rPr>
          <w:t xml:space="preserve"> or</w:t>
        </w:r>
        <w:r w:rsidR="000C24C3" w:rsidRPr="005B6973">
          <w:rPr>
            <w:color w:val="000000" w:themeColor="text1"/>
          </w:rPr>
          <w:t xml:space="preserve"> </w:t>
        </w:r>
        <w:r w:rsidR="000C24C3">
          <w:rPr>
            <w:color w:val="000000" w:themeColor="text1"/>
          </w:rPr>
          <w:t xml:space="preserve">summed over </w:t>
        </w:r>
      </w:ins>
      <w:ins w:id="24" w:author="Pasley, Heather (A&amp;F, Toowoomba)" w:date="2021-02-07T10:05:00Z">
        <w:r w:rsidR="007F0C3E">
          <w:rPr>
            <w:color w:val="000000" w:themeColor="text1"/>
          </w:rPr>
          <w:t>the</w:t>
        </w:r>
      </w:ins>
      <w:ins w:id="25" w:author="Pasley, Heather (A&amp;F, Toowoomba)" w:date="2021-02-06T15:31:00Z">
        <w:del w:id="26" w:author="Pasley, Heather (A&amp;F, Toowoomba)" w:date="2021-02-07T10:05:00Z">
          <w:r w:rsidR="000C24C3" w:rsidDel="007F0C3E">
            <w:rPr>
              <w:color w:val="000000" w:themeColor="text1"/>
            </w:rPr>
            <w:delText>a</w:delText>
          </w:r>
        </w:del>
        <w:r w:rsidR="000C24C3" w:rsidRPr="005B6973">
          <w:rPr>
            <w:color w:val="000000" w:themeColor="text1"/>
          </w:rPr>
          <w:t xml:space="preserve"> 2-year </w:t>
        </w:r>
        <w:del w:id="27" w:author="Pasley, Heather (A&amp;F, Toowoomba)" w:date="2021-02-07T10:05:00Z">
          <w:r w:rsidR="000C24C3" w:rsidRPr="005B6973" w:rsidDel="007F0C3E">
            <w:rPr>
              <w:color w:val="000000" w:themeColor="text1"/>
            </w:rPr>
            <w:delText>rotation of maize followed by unfertilized soybean (</w:delText>
          </w:r>
        </w:del>
        <w:r w:rsidR="000C24C3" w:rsidRPr="005B6973">
          <w:rPr>
            <w:color w:val="000000" w:themeColor="text1"/>
          </w:rPr>
          <w:t>maize-soybean rotation</w:t>
        </w:r>
        <w:del w:id="28" w:author="Pasley, Heather (A&amp;F, Toowoomba)" w:date="2021-02-07T10:05:00Z">
          <w:r w:rsidR="000C24C3" w:rsidRPr="005B6973" w:rsidDel="007F0C3E">
            <w:rPr>
              <w:color w:val="000000" w:themeColor="text1"/>
            </w:rPr>
            <w:delText>)</w:delText>
          </w:r>
        </w:del>
        <w:r w:rsidR="00F51A08">
          <w:rPr>
            <w:color w:val="000000" w:themeColor="text1"/>
          </w:rPr>
          <w:t xml:space="preserve">) </w:t>
        </w:r>
      </w:ins>
      <w:r w:rsidR="00A67743" w:rsidRPr="005B6973">
        <w:rPr>
          <w:color w:val="000000" w:themeColor="text1"/>
        </w:rPr>
        <w:t>and</w:t>
      </w:r>
      <w:r w:rsidR="007519F4" w:rsidRPr="005B6973">
        <w:rPr>
          <w:color w:val="000000" w:themeColor="text1"/>
        </w:rPr>
        <w:t xml:space="preserve"> </w:t>
      </w:r>
      <w:r w:rsidR="00F72565" w:rsidRPr="005B6973">
        <w:rPr>
          <w:color w:val="000000" w:themeColor="text1"/>
        </w:rPr>
        <w:t xml:space="preserve">N </w:t>
      </w:r>
      <w:r w:rsidR="007519F4" w:rsidRPr="005B6973">
        <w:rPr>
          <w:color w:val="000000" w:themeColor="text1"/>
        </w:rPr>
        <w:t xml:space="preserve">fertilizer </w:t>
      </w:r>
      <w:r w:rsidR="00680694" w:rsidRPr="005B6973">
        <w:rPr>
          <w:color w:val="000000" w:themeColor="text1"/>
        </w:rPr>
        <w:t>rate (kg</w:t>
      </w:r>
      <w:r w:rsidR="00F72565" w:rsidRPr="005B6973">
        <w:rPr>
          <w:color w:val="000000" w:themeColor="text1"/>
        </w:rPr>
        <w:t>/</w:t>
      </w:r>
      <w:r w:rsidR="00680694" w:rsidRPr="005B6973">
        <w:rPr>
          <w:color w:val="000000" w:themeColor="text1"/>
        </w:rPr>
        <w:t>ha)</w:t>
      </w:r>
      <w:r w:rsidR="00142D3E" w:rsidRPr="005B6973">
        <w:rPr>
          <w:color w:val="000000" w:themeColor="text1"/>
        </w:rPr>
        <w:t xml:space="preserve">. </w:t>
      </w:r>
      <w:r w:rsidR="004B7984" w:rsidRPr="005B6973">
        <w:rPr>
          <w:color w:val="000000" w:themeColor="text1"/>
        </w:rPr>
        <w:t xml:space="preserve">We found </w:t>
      </w:r>
      <w:r w:rsidR="004B7984">
        <w:rPr>
          <w:color w:val="000000" w:themeColor="text1"/>
        </w:rPr>
        <w:t>that the cropping system</w:t>
      </w:r>
      <w:r w:rsidR="000A51BE">
        <w:rPr>
          <w:color w:val="000000" w:themeColor="text1"/>
        </w:rPr>
        <w:t xml:space="preserve"> </w:t>
      </w:r>
      <w:r w:rsidR="004B7984">
        <w:rPr>
          <w:color w:val="000000" w:themeColor="text1"/>
        </w:rPr>
        <w:t>dictated the shape of this</w:t>
      </w:r>
      <w:del w:id="29" w:author="Pasley, Heather (A&amp;F, Toowoomba)" w:date="2021-02-07T10:07:00Z">
        <w:r w:rsidR="004B7984" w:rsidDel="007F0C3E">
          <w:rPr>
            <w:color w:val="000000" w:themeColor="text1"/>
          </w:rPr>
          <w:delText xml:space="preserve"> </w:delText>
        </w:r>
      </w:del>
      <w:ins w:id="30" w:author="Pasley, Heather (A&amp;F, Toowoomba)" w:date="2021-02-07T10:07:00Z">
        <w:r w:rsidR="007F0C3E">
          <w:rPr>
            <w:color w:val="000000" w:themeColor="text1"/>
          </w:rPr>
          <w:t xml:space="preserve"> model</w:t>
        </w:r>
      </w:ins>
      <w:del w:id="31" w:author="Pasley, Heather (A&amp;F, Toowoomba)" w:date="2021-02-07T10:07:00Z">
        <w:r w:rsidR="004B7984" w:rsidDel="007F0C3E">
          <w:rPr>
            <w:color w:val="000000" w:themeColor="text1"/>
          </w:rPr>
          <w:delText>relationship</w:delText>
        </w:r>
      </w:del>
      <w:r w:rsidR="004B7984">
        <w:rPr>
          <w:color w:val="000000" w:themeColor="text1"/>
        </w:rPr>
        <w:t xml:space="preserve">, but the site and year determined the magnitude of the leaching. </w:t>
      </w:r>
      <w:r w:rsidR="00C1248A" w:rsidRPr="005B6973">
        <w:t>Above</w:t>
      </w:r>
      <w:r w:rsidR="00F27F98" w:rsidRPr="005B6973">
        <w:t xml:space="preserve"> the model breakpoint</w:t>
      </w:r>
      <w:ins w:id="32" w:author="Pasley, Heather (A&amp;F, Toowoomba)" w:date="2021-02-06T15:32:00Z">
        <w:r w:rsidR="00F51A08">
          <w:t xml:space="preserve"> (the point at which the slope changes)</w:t>
        </w:r>
      </w:ins>
      <w:r w:rsidR="00F27F98" w:rsidRPr="005B6973">
        <w:t xml:space="preserve">, </w:t>
      </w:r>
      <w:r w:rsidR="00F72565" w:rsidRPr="005B6973">
        <w:rPr>
          <w:color w:val="000000" w:themeColor="text1"/>
        </w:rPr>
        <w:t>NO</w:t>
      </w:r>
      <w:r w:rsidR="00F72565" w:rsidRPr="005B6973">
        <w:rPr>
          <w:color w:val="000000" w:themeColor="text1"/>
          <w:vertAlign w:val="subscript"/>
        </w:rPr>
        <w:t>3</w:t>
      </w:r>
      <w:r w:rsidR="00F72565" w:rsidRPr="005B6973">
        <w:rPr>
          <w:color w:val="000000" w:themeColor="text1"/>
        </w:rPr>
        <w:t>-N</w:t>
      </w:r>
      <w:r w:rsidR="00F27F98" w:rsidRPr="005B6973">
        <w:t xml:space="preserve"> leaching </w:t>
      </w:r>
      <w:r w:rsidR="00F72565" w:rsidRPr="005B6973">
        <w:t xml:space="preserve">per </w:t>
      </w:r>
      <w:r w:rsidR="00F27F98" w:rsidRPr="005B6973">
        <w:t xml:space="preserve">kg N fertilizer input increased </w:t>
      </w:r>
      <w:r w:rsidR="00B813A0">
        <w:t>by 300%</w:t>
      </w:r>
      <w:r w:rsidR="00F27F98" w:rsidRPr="005B6973">
        <w:t xml:space="preserve"> </w:t>
      </w:r>
      <w:r w:rsidR="003D0EC8">
        <w:t>in</w:t>
      </w:r>
      <w:r w:rsidR="002A185C" w:rsidRPr="005B6973">
        <w:t xml:space="preserve"> the 2-year </w:t>
      </w:r>
      <w:r w:rsidR="00497255" w:rsidRPr="005B6973">
        <w:t xml:space="preserve">maize-soybean </w:t>
      </w:r>
      <w:r w:rsidR="002A185C" w:rsidRPr="005B6973">
        <w:t xml:space="preserve">rotation </w:t>
      </w:r>
      <w:r w:rsidR="00F27F98" w:rsidRPr="005B6973">
        <w:t xml:space="preserve">and </w:t>
      </w:r>
      <w:r w:rsidR="00D70D0B">
        <w:t xml:space="preserve">by </w:t>
      </w:r>
      <w:r w:rsidR="00B813A0">
        <w:t>650%</w:t>
      </w:r>
      <w:r w:rsidR="00F27F98" w:rsidRPr="005B6973">
        <w:t xml:space="preserve"> in</w:t>
      </w:r>
      <w:r w:rsidR="002A185C" w:rsidRPr="005B6973">
        <w:t xml:space="preserve"> </w:t>
      </w:r>
      <w:r w:rsidR="00F27F98" w:rsidRPr="005B6973">
        <w:t xml:space="preserve">continuous maize. </w:t>
      </w:r>
      <w:r w:rsidR="00FB465C">
        <w:rPr>
          <w:color w:val="000000" w:themeColor="text1"/>
        </w:rPr>
        <w:t>Moreover, t</w:t>
      </w:r>
      <w:r w:rsidR="00FB465C" w:rsidRPr="005B6973">
        <w:rPr>
          <w:color w:val="000000" w:themeColor="text1"/>
        </w:rPr>
        <w:t xml:space="preserve">he model breakpoint occurred at </w:t>
      </w:r>
      <w:r w:rsidR="0085367A">
        <w:rPr>
          <w:color w:val="000000" w:themeColor="text1"/>
        </w:rPr>
        <w:t xml:space="preserve">only </w:t>
      </w:r>
      <w:r w:rsidR="00FB465C">
        <w:rPr>
          <w:color w:val="000000" w:themeColor="text1"/>
        </w:rPr>
        <w:t xml:space="preserve">16% above the average </w:t>
      </w:r>
      <w:r w:rsidR="003C5DEA">
        <w:rPr>
          <w:color w:val="000000" w:themeColor="text1"/>
        </w:rPr>
        <w:t>agronomic</w:t>
      </w:r>
      <w:r w:rsidR="00FB465C">
        <w:rPr>
          <w:color w:val="000000" w:themeColor="text1"/>
        </w:rPr>
        <w:t xml:space="preserve"> optim</w:t>
      </w:r>
      <w:r w:rsidR="003C5DEA">
        <w:rPr>
          <w:color w:val="000000" w:themeColor="text1"/>
        </w:rPr>
        <w:t>um</w:t>
      </w:r>
      <w:r w:rsidR="00FB465C">
        <w:rPr>
          <w:color w:val="000000" w:themeColor="text1"/>
        </w:rPr>
        <w:t xml:space="preserve"> N rate (AONR)</w:t>
      </w:r>
      <w:r w:rsidR="00FB465C" w:rsidRPr="005B6973">
        <w:rPr>
          <w:color w:val="000000" w:themeColor="text1"/>
        </w:rPr>
        <w:t xml:space="preserve"> in continuous maize </w:t>
      </w:r>
      <w:r w:rsidR="00D70D0B">
        <w:rPr>
          <w:color w:val="000000" w:themeColor="text1"/>
        </w:rPr>
        <w:t>in contrast to</w:t>
      </w:r>
      <w:r w:rsidR="00FB465C" w:rsidRPr="005B6973">
        <w:rPr>
          <w:color w:val="000000" w:themeColor="text1"/>
        </w:rPr>
        <w:t xml:space="preserve"> </w:t>
      </w:r>
      <w:r w:rsidR="00FB465C">
        <w:rPr>
          <w:color w:val="000000" w:themeColor="text1"/>
        </w:rPr>
        <w:t>66%</w:t>
      </w:r>
      <w:r w:rsidR="00FB465C" w:rsidRPr="005B6973">
        <w:rPr>
          <w:color w:val="000000" w:themeColor="text1"/>
        </w:rPr>
        <w:t xml:space="preserve"> in the maize-soybean rotation.</w:t>
      </w:r>
      <w:r w:rsidR="002B11FC" w:rsidRPr="005B6973">
        <w:rPr>
          <w:color w:val="000000" w:themeColor="text1"/>
        </w:rPr>
        <w:t xml:space="preserve"> </w:t>
      </w:r>
      <w:r w:rsidR="00AE1F93" w:rsidRPr="005B6973">
        <w:rPr>
          <w:color w:val="000000" w:themeColor="text1"/>
        </w:rPr>
        <w:t xml:space="preserve">Rotating maize with soybean, therefore, allows for a greater </w:t>
      </w:r>
      <w:r w:rsidR="00FB465C">
        <w:rPr>
          <w:color w:val="000000" w:themeColor="text1"/>
        </w:rPr>
        <w:t>buffer</w:t>
      </w:r>
      <w:r w:rsidR="00AE1F93" w:rsidRPr="005B6973">
        <w:rPr>
          <w:color w:val="000000" w:themeColor="text1"/>
        </w:rPr>
        <w:t xml:space="preserve"> than continuous maize around overestimating a given field’s AONR without drastically increasing NO</w:t>
      </w:r>
      <w:r w:rsidR="00AE1F93" w:rsidRPr="005B6973">
        <w:rPr>
          <w:color w:val="000000" w:themeColor="text1"/>
          <w:vertAlign w:val="subscript"/>
        </w:rPr>
        <w:t>3</w:t>
      </w:r>
      <w:r w:rsidR="00AE1F93" w:rsidRPr="005B6973">
        <w:rPr>
          <w:color w:val="000000" w:themeColor="text1"/>
        </w:rPr>
        <w:t>-N leaching.</w:t>
      </w:r>
      <w:r w:rsidR="00437CD2">
        <w:rPr>
          <w:color w:val="000000" w:themeColor="text1"/>
        </w:rPr>
        <w:t xml:space="preserve"> </w:t>
      </w:r>
    </w:p>
    <w:p w14:paraId="0EF3B0BC" w14:textId="3B52DE63" w:rsidR="005B6973" w:rsidRDefault="005B6973" w:rsidP="00F80153">
      <w:pPr>
        <w:rPr>
          <w:color w:val="000000" w:themeColor="text1"/>
        </w:rPr>
      </w:pPr>
    </w:p>
    <w:p w14:paraId="752A3D86" w14:textId="196B3B42" w:rsidR="005B6973" w:rsidRPr="005B6973" w:rsidRDefault="005B6973" w:rsidP="00F80153">
      <w:pPr>
        <w:rPr>
          <w:b/>
          <w:bCs/>
          <w:color w:val="000000" w:themeColor="text1"/>
        </w:rPr>
      </w:pPr>
      <w:r w:rsidRPr="005B6973">
        <w:rPr>
          <w:b/>
          <w:bCs/>
          <w:color w:val="000000" w:themeColor="text1"/>
        </w:rPr>
        <w:t>Key Words</w:t>
      </w:r>
    </w:p>
    <w:p w14:paraId="0B7D7B4F" w14:textId="3168798B" w:rsidR="00F05B53" w:rsidRPr="005B6973" w:rsidRDefault="005B6973" w:rsidP="00F80153">
      <w:pPr>
        <w:rPr>
          <w:bCs/>
          <w:color w:val="000000" w:themeColor="text1"/>
        </w:rPr>
      </w:pPr>
      <w:r>
        <w:rPr>
          <w:bCs/>
          <w:color w:val="000000" w:themeColor="text1"/>
        </w:rPr>
        <w:t xml:space="preserve">Nitrate </w:t>
      </w:r>
      <w:r w:rsidR="00F05B53">
        <w:rPr>
          <w:bCs/>
          <w:color w:val="000000" w:themeColor="text1"/>
        </w:rPr>
        <w:t>l</w:t>
      </w:r>
      <w:r>
        <w:rPr>
          <w:bCs/>
          <w:color w:val="000000" w:themeColor="text1"/>
        </w:rPr>
        <w:t xml:space="preserve">eaching, </w:t>
      </w:r>
      <w:r w:rsidR="00F05B53">
        <w:rPr>
          <w:bCs/>
          <w:color w:val="000000" w:themeColor="text1"/>
        </w:rPr>
        <w:t>modeling</w:t>
      </w:r>
      <w:r>
        <w:rPr>
          <w:bCs/>
          <w:color w:val="000000" w:themeColor="text1"/>
        </w:rPr>
        <w:t xml:space="preserve">, APSIM, </w:t>
      </w:r>
      <w:r w:rsidR="00F05B53">
        <w:rPr>
          <w:bCs/>
          <w:color w:val="000000" w:themeColor="text1"/>
        </w:rPr>
        <w:t>c</w:t>
      </w:r>
      <w:r>
        <w:rPr>
          <w:bCs/>
          <w:color w:val="000000" w:themeColor="text1"/>
        </w:rPr>
        <w:t xml:space="preserve">rop </w:t>
      </w:r>
      <w:r w:rsidR="00F05B53">
        <w:rPr>
          <w:bCs/>
          <w:color w:val="000000" w:themeColor="text1"/>
        </w:rPr>
        <w:t>r</w:t>
      </w:r>
      <w:r>
        <w:rPr>
          <w:bCs/>
          <w:color w:val="000000" w:themeColor="text1"/>
        </w:rPr>
        <w:t>otation</w:t>
      </w:r>
    </w:p>
    <w:p w14:paraId="119442BB" w14:textId="77777777" w:rsidR="005B6973" w:rsidRDefault="005B6973" w:rsidP="00F80153">
      <w:pPr>
        <w:rPr>
          <w:b/>
          <w:color w:val="000000" w:themeColor="text1"/>
        </w:rPr>
      </w:pPr>
    </w:p>
    <w:p w14:paraId="165AFC4B" w14:textId="2CBE0A0C" w:rsidR="007F69B7" w:rsidRPr="005B6973" w:rsidRDefault="00213DCE" w:rsidP="00F80153">
      <w:pPr>
        <w:rPr>
          <w:color w:val="000000" w:themeColor="text1"/>
        </w:rPr>
      </w:pPr>
      <w:r w:rsidRPr="005B6973">
        <w:rPr>
          <w:b/>
          <w:color w:val="000000" w:themeColor="text1"/>
        </w:rPr>
        <w:t xml:space="preserve">1. </w:t>
      </w:r>
      <w:r w:rsidR="007F69B7" w:rsidRPr="005B6973">
        <w:rPr>
          <w:b/>
          <w:color w:val="000000" w:themeColor="text1"/>
        </w:rPr>
        <w:t>Introduction</w:t>
      </w:r>
    </w:p>
    <w:p w14:paraId="58897FC5" w14:textId="7C3FF44D" w:rsidR="007A0027" w:rsidRPr="005B6973" w:rsidRDefault="00470BCE"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Globally, </w:t>
      </w:r>
      <w:r w:rsidR="002B235B" w:rsidRPr="005B6973">
        <w:rPr>
          <w:rFonts w:ascii="Times New Roman" w:hAnsi="Times New Roman" w:cs="Times New Roman"/>
          <w:color w:val="000000" w:themeColor="text1"/>
          <w:sz w:val="24"/>
          <w:szCs w:val="24"/>
        </w:rPr>
        <w:t>nitrogen (</w:t>
      </w:r>
      <w:r w:rsidR="002B235B" w:rsidRPr="005B6973">
        <w:rPr>
          <w:rFonts w:ascii="Times New Roman" w:hAnsi="Times New Roman" w:cs="Times New Roman"/>
          <w:sz w:val="24"/>
          <w:szCs w:val="24"/>
        </w:rPr>
        <w:t xml:space="preserve">N) fertilization has been a crucial variable in increasing </w:t>
      </w:r>
      <w:r w:rsidR="003D0EC8">
        <w:rPr>
          <w:rFonts w:ascii="Times New Roman" w:hAnsi="Times New Roman" w:cs="Times New Roman"/>
          <w:sz w:val="24"/>
          <w:szCs w:val="24"/>
        </w:rPr>
        <w:t xml:space="preserve">crop </w:t>
      </w:r>
      <w:r w:rsidR="002B235B" w:rsidRPr="005B6973">
        <w:rPr>
          <w:rFonts w:ascii="Times New Roman" w:hAnsi="Times New Roman" w:cs="Times New Roman"/>
          <w:sz w:val="24"/>
          <w:szCs w:val="24"/>
        </w:rPr>
        <w:t>yields</w:t>
      </w:r>
      <w:r w:rsidR="00A205B5" w:rsidRPr="005B6973">
        <w:rPr>
          <w:rFonts w:ascii="Times New Roman" w:hAnsi="Times New Roman" w:cs="Times New Roman"/>
          <w:sz w:val="24"/>
          <w:szCs w:val="24"/>
        </w:rPr>
        <w:t>. T</w:t>
      </w:r>
      <w:r w:rsidR="002B235B" w:rsidRPr="005B6973">
        <w:rPr>
          <w:rFonts w:ascii="Times New Roman" w:hAnsi="Times New Roman" w:cs="Times New Roman"/>
          <w:sz w:val="24"/>
          <w:szCs w:val="24"/>
        </w:rPr>
        <w:t>his increase</w:t>
      </w:r>
      <w:r w:rsidR="00A205B5" w:rsidRPr="005B6973">
        <w:rPr>
          <w:rFonts w:ascii="Times New Roman" w:hAnsi="Times New Roman" w:cs="Times New Roman"/>
          <w:sz w:val="24"/>
          <w:szCs w:val="24"/>
        </w:rPr>
        <w:t xml:space="preserve">, however, </w:t>
      </w:r>
      <w:r w:rsidR="002B235B" w:rsidRPr="005B6973">
        <w:rPr>
          <w:rFonts w:ascii="Times New Roman" w:hAnsi="Times New Roman" w:cs="Times New Roman"/>
          <w:sz w:val="24"/>
          <w:szCs w:val="24"/>
        </w:rPr>
        <w:t>come</w:t>
      </w:r>
      <w:r w:rsidR="00A205B5" w:rsidRPr="005B6973">
        <w:rPr>
          <w:rFonts w:ascii="Times New Roman" w:hAnsi="Times New Roman" w:cs="Times New Roman"/>
          <w:sz w:val="24"/>
          <w:szCs w:val="24"/>
        </w:rPr>
        <w:t>s</w:t>
      </w:r>
      <w:r w:rsidR="002B235B" w:rsidRPr="005B6973">
        <w:rPr>
          <w:rFonts w:ascii="Times New Roman" w:hAnsi="Times New Roman" w:cs="Times New Roman"/>
          <w:sz w:val="24"/>
          <w:szCs w:val="24"/>
        </w:rPr>
        <w:t xml:space="preserve"> at a high environmental cost</w:t>
      </w:r>
      <w:r w:rsidR="001B5E1F" w:rsidRPr="005B6973">
        <w:rPr>
          <w:rFonts w:ascii="Times New Roman" w:hAnsi="Times New Roman" w:cs="Times New Roman"/>
          <w:sz w:val="24"/>
          <w:szCs w:val="24"/>
        </w:rPr>
        <w:t>,</w:t>
      </w:r>
      <w:r w:rsidR="00A205B5" w:rsidRPr="005B6973">
        <w:rPr>
          <w:rFonts w:ascii="Times New Roman" w:hAnsi="Times New Roman" w:cs="Times New Roman"/>
          <w:sz w:val="24"/>
          <w:szCs w:val="24"/>
        </w:rPr>
        <w:t xml:space="preserve"> considering that</w:t>
      </w:r>
      <w:r w:rsidR="002B235B" w:rsidRPr="005B6973">
        <w:rPr>
          <w:rFonts w:ascii="Times New Roman" w:hAnsi="Times New Roman" w:cs="Times New Roman"/>
          <w:sz w:val="24"/>
          <w:szCs w:val="24"/>
        </w:rPr>
        <w:t xml:space="preserve"> </w:t>
      </w:r>
      <w:r w:rsidR="0008564A">
        <w:rPr>
          <w:rFonts w:ascii="Times New Roman" w:hAnsi="Times New Roman" w:cs="Times New Roman"/>
          <w:sz w:val="24"/>
          <w:szCs w:val="24"/>
        </w:rPr>
        <w:t xml:space="preserve">around </w:t>
      </w:r>
      <w:r w:rsidRPr="005B6973">
        <w:rPr>
          <w:rFonts w:ascii="Times New Roman" w:hAnsi="Times New Roman" w:cs="Times New Roman"/>
          <w:color w:val="000000" w:themeColor="text1"/>
          <w:sz w:val="24"/>
          <w:szCs w:val="24"/>
        </w:rPr>
        <w:t xml:space="preserve">15% of </w:t>
      </w:r>
      <w:r w:rsidR="001B5E1F" w:rsidRPr="005B6973">
        <w:rPr>
          <w:rFonts w:ascii="Times New Roman" w:hAnsi="Times New Roman" w:cs="Times New Roman"/>
          <w:color w:val="000000" w:themeColor="text1"/>
          <w:sz w:val="24"/>
          <w:szCs w:val="24"/>
        </w:rPr>
        <w:t xml:space="preserve">the </w:t>
      </w:r>
      <w:r w:rsidRPr="005B6973">
        <w:rPr>
          <w:rFonts w:ascii="Times New Roman" w:hAnsi="Times New Roman" w:cs="Times New Roman"/>
          <w:color w:val="000000" w:themeColor="text1"/>
          <w:sz w:val="24"/>
          <w:szCs w:val="24"/>
        </w:rPr>
        <w:t xml:space="preserve">N </w:t>
      </w:r>
      <w:r w:rsidR="006263B0" w:rsidRPr="005B6973">
        <w:rPr>
          <w:rFonts w:ascii="Times New Roman" w:hAnsi="Times New Roman" w:cs="Times New Roman"/>
          <w:color w:val="000000" w:themeColor="text1"/>
          <w:sz w:val="24"/>
          <w:szCs w:val="24"/>
        </w:rPr>
        <w:t xml:space="preserve">fertilizer </w:t>
      </w:r>
      <w:r w:rsidRPr="005B6973">
        <w:rPr>
          <w:rFonts w:ascii="Times New Roman" w:hAnsi="Times New Roman" w:cs="Times New Roman"/>
          <w:color w:val="000000" w:themeColor="text1"/>
          <w:sz w:val="24"/>
          <w:szCs w:val="24"/>
        </w:rPr>
        <w:t xml:space="preserve">applied to </w:t>
      </w:r>
      <w:r w:rsidR="00B8376F" w:rsidRPr="005B6973">
        <w:rPr>
          <w:rFonts w:ascii="Times New Roman" w:hAnsi="Times New Roman" w:cs="Times New Roman"/>
          <w:color w:val="000000" w:themeColor="text1"/>
          <w:sz w:val="24"/>
          <w:szCs w:val="24"/>
        </w:rPr>
        <w:t>maize</w:t>
      </w:r>
      <w:r w:rsidR="00FD3CEE" w:rsidRPr="005B6973">
        <w:rPr>
          <w:rFonts w:ascii="Times New Roman" w:hAnsi="Times New Roman" w:cs="Times New Roman"/>
          <w:color w:val="000000" w:themeColor="text1"/>
          <w:sz w:val="24"/>
          <w:szCs w:val="24"/>
        </w:rPr>
        <w:t xml:space="preserve"> (</w:t>
      </w:r>
      <w:proofErr w:type="spellStart"/>
      <w:r w:rsidR="00FD3CEE" w:rsidRPr="005B6973">
        <w:rPr>
          <w:rFonts w:ascii="Times New Roman" w:hAnsi="Times New Roman" w:cs="Times New Roman"/>
          <w:i/>
          <w:color w:val="000000" w:themeColor="text1"/>
          <w:sz w:val="24"/>
          <w:szCs w:val="24"/>
        </w:rPr>
        <w:t>Zea</w:t>
      </w:r>
      <w:proofErr w:type="spellEnd"/>
      <w:r w:rsidR="00FD3CEE" w:rsidRPr="005B6973">
        <w:rPr>
          <w:rFonts w:ascii="Times New Roman" w:hAnsi="Times New Roman" w:cs="Times New Roman"/>
          <w:i/>
          <w:color w:val="000000" w:themeColor="text1"/>
          <w:sz w:val="24"/>
          <w:szCs w:val="24"/>
        </w:rPr>
        <w:t xml:space="preserve"> mays </w:t>
      </w:r>
      <w:r w:rsidR="00FD3CEE" w:rsidRPr="005B6973">
        <w:rPr>
          <w:rFonts w:ascii="Times New Roman" w:hAnsi="Times New Roman" w:cs="Times New Roman"/>
          <w:color w:val="000000" w:themeColor="text1"/>
          <w:sz w:val="24"/>
          <w:szCs w:val="24"/>
        </w:rPr>
        <w:t xml:space="preserve">L.) </w:t>
      </w:r>
      <w:r w:rsidRPr="005B6973">
        <w:rPr>
          <w:rFonts w:ascii="Times New Roman" w:hAnsi="Times New Roman" w:cs="Times New Roman"/>
          <w:color w:val="000000" w:themeColor="text1"/>
          <w:sz w:val="24"/>
          <w:szCs w:val="24"/>
        </w:rPr>
        <w:t>leaches into the groundwater as nitrate (NO</w:t>
      </w:r>
      <w:r w:rsidRPr="005B6973">
        <w:rPr>
          <w:rFonts w:ascii="Times New Roman" w:hAnsi="Times New Roman" w:cs="Times New Roman"/>
          <w:color w:val="000000" w:themeColor="text1"/>
          <w:sz w:val="24"/>
          <w:szCs w:val="24"/>
          <w:vertAlign w:val="subscript"/>
        </w:rPr>
        <w:t>3</w:t>
      </w:r>
      <w:r w:rsidR="00161EDD" w:rsidRPr="005B6973">
        <w:rPr>
          <w:rFonts w:ascii="Times New Roman" w:hAnsi="Times New Roman" w:cs="Times New Roman"/>
          <w:color w:val="000000" w:themeColor="text1"/>
          <w:sz w:val="24"/>
          <w:szCs w:val="24"/>
        </w:rPr>
        <w:t>-</w:t>
      </w:r>
      <w:r w:rsidR="00B615AD" w:rsidRPr="005B6973">
        <w:rPr>
          <w:rFonts w:ascii="Times New Roman" w:hAnsi="Times New Roman" w:cs="Times New Roman"/>
          <w:color w:val="000000" w:themeColor="text1"/>
          <w:sz w:val="24"/>
          <w:szCs w:val="24"/>
        </w:rPr>
        <w:t>N)</w:t>
      </w:r>
      <w:r w:rsidR="00D05A33" w:rsidRPr="005B6973">
        <w:rPr>
          <w:rFonts w:ascii="Times New Roman" w:hAnsi="Times New Roman" w:cs="Times New Roman"/>
          <w:color w:val="000000" w:themeColor="text1"/>
          <w:sz w:val="24"/>
          <w:szCs w:val="24"/>
        </w:rPr>
        <w:t xml:space="preserve"> </w:t>
      </w:r>
      <w:r w:rsidR="004C63A1" w:rsidRPr="005B6973">
        <w:rPr>
          <w:rFonts w:ascii="Times New Roman" w:hAnsi="Times New Roman" w:cs="Times New Roman"/>
          <w:color w:val="000000" w:themeColor="text1"/>
          <w:sz w:val="24"/>
          <w:szCs w:val="24"/>
        </w:rPr>
        <w:t>[</w:t>
      </w:r>
      <w:r w:rsidR="00DC75A4">
        <w:rPr>
          <w:rFonts w:ascii="Times New Roman" w:hAnsi="Times New Roman" w:cs="Times New Roman"/>
          <w:color w:val="000000" w:themeColor="text1"/>
          <w:sz w:val="24"/>
          <w:szCs w:val="24"/>
        </w:rPr>
        <w:t>1-5</w:t>
      </w:r>
      <w:r w:rsidR="005C3EF9" w:rsidRPr="005B6973">
        <w:rPr>
          <w:rFonts w:ascii="Times New Roman" w:hAnsi="Times New Roman" w:cs="Times New Roman"/>
          <w:color w:val="000000" w:themeColor="text1"/>
          <w:sz w:val="24"/>
          <w:szCs w:val="24"/>
        </w:rPr>
        <w:t>]</w:t>
      </w:r>
      <w:r w:rsidR="003D0EC8">
        <w:rPr>
          <w:rFonts w:ascii="Times New Roman" w:hAnsi="Times New Roman" w:cs="Times New Roman"/>
          <w:color w:val="000000" w:themeColor="text1"/>
          <w:sz w:val="24"/>
          <w:szCs w:val="24"/>
        </w:rPr>
        <w:t>.</w:t>
      </w:r>
      <w:r w:rsidR="006752C0" w:rsidRPr="005B6973">
        <w:rPr>
          <w:rFonts w:ascii="Times New Roman" w:hAnsi="Times New Roman" w:cs="Times New Roman"/>
          <w:color w:val="000000" w:themeColor="text1"/>
          <w:sz w:val="24"/>
          <w:szCs w:val="24"/>
        </w:rPr>
        <w:t xml:space="preserve"> </w:t>
      </w:r>
    </w:p>
    <w:p w14:paraId="6A5C3A20" w14:textId="72C8B3D0" w:rsidR="007A0027" w:rsidRPr="005B6973" w:rsidRDefault="00C557AE"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There is inherent risk to the environment in applying N fertilizer at any</w:t>
      </w:r>
      <w:r w:rsidR="00587B4E" w:rsidRPr="005B6973">
        <w:rPr>
          <w:rFonts w:ascii="Times New Roman" w:hAnsi="Times New Roman" w:cs="Times New Roman"/>
          <w:color w:val="000000" w:themeColor="text1"/>
          <w:sz w:val="24"/>
          <w:szCs w:val="24"/>
        </w:rPr>
        <w:t xml:space="preserve"> rate as the ecosystem processes that determine the fate of N fertilizer are both complex and dynamic. </w:t>
      </w:r>
      <w:r w:rsidRPr="005B6973">
        <w:rPr>
          <w:rFonts w:ascii="Times New Roman" w:hAnsi="Times New Roman" w:cs="Times New Roman"/>
          <w:color w:val="000000" w:themeColor="text1"/>
          <w:sz w:val="24"/>
          <w:szCs w:val="24"/>
        </w:rPr>
        <w:t xml:space="preserve">Within a given field and season, </w:t>
      </w:r>
      <w:r w:rsidR="00865857" w:rsidRPr="005B6973">
        <w:rPr>
          <w:rFonts w:ascii="Times New Roman" w:hAnsi="Times New Roman" w:cs="Times New Roman"/>
          <w:color w:val="000000" w:themeColor="text1"/>
          <w:sz w:val="24"/>
          <w:szCs w:val="24"/>
        </w:rPr>
        <w:t xml:space="preserve">however, </w:t>
      </w:r>
      <w:r w:rsidRPr="005B6973">
        <w:rPr>
          <w:rFonts w:ascii="Times New Roman" w:hAnsi="Times New Roman" w:cs="Times New Roman"/>
          <w:color w:val="000000" w:themeColor="text1"/>
          <w:sz w:val="24"/>
          <w:szCs w:val="24"/>
        </w:rPr>
        <w:t>t</w:t>
      </w:r>
      <w:r w:rsidR="00587B4E" w:rsidRPr="005B6973">
        <w:rPr>
          <w:rFonts w:ascii="Times New Roman" w:hAnsi="Times New Roman" w:cs="Times New Roman"/>
          <w:color w:val="000000" w:themeColor="text1"/>
          <w:sz w:val="24"/>
          <w:szCs w:val="24"/>
        </w:rPr>
        <w:t xml:space="preserve">here is a </w:t>
      </w:r>
      <w:r w:rsidR="005E2D2D" w:rsidRPr="005B6973">
        <w:rPr>
          <w:rFonts w:ascii="Times New Roman" w:hAnsi="Times New Roman" w:cs="Times New Roman"/>
          <w:color w:val="000000" w:themeColor="text1"/>
          <w:sz w:val="24"/>
          <w:szCs w:val="24"/>
        </w:rPr>
        <w:t>threshold N rate</w:t>
      </w:r>
      <w:r w:rsidR="00A205B5" w:rsidRPr="005B6973">
        <w:rPr>
          <w:rFonts w:ascii="Times New Roman" w:hAnsi="Times New Roman" w:cs="Times New Roman"/>
          <w:color w:val="000000" w:themeColor="text1"/>
          <w:sz w:val="24"/>
          <w:szCs w:val="24"/>
        </w:rPr>
        <w:t xml:space="preserve"> or</w:t>
      </w:r>
      <w:r w:rsidR="005E4D3A" w:rsidRPr="005B6973">
        <w:rPr>
          <w:rFonts w:ascii="Times New Roman" w:hAnsi="Times New Roman" w:cs="Times New Roman"/>
          <w:color w:val="000000" w:themeColor="text1"/>
          <w:sz w:val="24"/>
          <w:szCs w:val="24"/>
        </w:rPr>
        <w:t xml:space="preserve"> “breakpoint”</w:t>
      </w:r>
      <w:r w:rsidR="005E2D2D" w:rsidRPr="005B6973">
        <w:rPr>
          <w:rFonts w:ascii="Times New Roman" w:hAnsi="Times New Roman" w:cs="Times New Roman"/>
          <w:color w:val="000000" w:themeColor="text1"/>
          <w:sz w:val="24"/>
          <w:szCs w:val="24"/>
        </w:rPr>
        <w:t xml:space="preserve"> </w:t>
      </w:r>
      <w:r w:rsidR="00587B4E" w:rsidRPr="005B6973">
        <w:rPr>
          <w:rFonts w:ascii="Times New Roman" w:hAnsi="Times New Roman" w:cs="Times New Roman"/>
          <w:color w:val="000000" w:themeColor="text1"/>
          <w:sz w:val="24"/>
          <w:szCs w:val="24"/>
        </w:rPr>
        <w:t>above which th</w:t>
      </w:r>
      <w:r w:rsidR="006D0703" w:rsidRPr="005B6973">
        <w:rPr>
          <w:rFonts w:ascii="Times New Roman" w:hAnsi="Times New Roman" w:cs="Times New Roman"/>
          <w:color w:val="000000" w:themeColor="text1"/>
          <w:sz w:val="24"/>
          <w:szCs w:val="24"/>
        </w:rPr>
        <w:t>e</w:t>
      </w:r>
      <w:r w:rsidR="00587B4E"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color w:val="000000" w:themeColor="text1"/>
          <w:sz w:val="24"/>
          <w:szCs w:val="24"/>
        </w:rPr>
        <w:t>risk</w:t>
      </w:r>
      <w:r w:rsidR="00587B4E" w:rsidRPr="005B6973">
        <w:rPr>
          <w:rFonts w:ascii="Times New Roman" w:hAnsi="Times New Roman" w:cs="Times New Roman"/>
          <w:color w:val="000000" w:themeColor="text1"/>
          <w:sz w:val="24"/>
          <w:szCs w:val="24"/>
        </w:rPr>
        <w:t xml:space="preserve"> increases substantially </w:t>
      </w:r>
      <w:r w:rsidR="00C52BEE" w:rsidRPr="005B6973">
        <w:rPr>
          <w:rFonts w:ascii="Times New Roman" w:hAnsi="Times New Roman" w:cs="Times New Roman"/>
          <w:color w:val="000000" w:themeColor="text1"/>
          <w:sz w:val="24"/>
          <w:szCs w:val="24"/>
        </w:rPr>
        <w:t>[</w:t>
      </w:r>
      <w:r w:rsidR="006404EB"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6</w:t>
      </w:r>
      <w:r w:rsidR="006404EB"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3</w:t>
      </w:r>
      <w:r w:rsidR="00C52BEE" w:rsidRPr="005B6973">
        <w:rPr>
          <w:rFonts w:ascii="Times New Roman" w:hAnsi="Times New Roman" w:cs="Times New Roman"/>
          <w:color w:val="000000" w:themeColor="text1"/>
          <w:sz w:val="24"/>
          <w:szCs w:val="24"/>
        </w:rPr>
        <w:t>]</w:t>
      </w:r>
      <w:r w:rsidR="007F773C" w:rsidRPr="005B6973">
        <w:rPr>
          <w:rFonts w:ascii="Times New Roman" w:hAnsi="Times New Roman" w:cs="Times New Roman"/>
          <w:color w:val="000000" w:themeColor="text1"/>
          <w:sz w:val="24"/>
          <w:szCs w:val="24"/>
        </w:rPr>
        <w:t>.</w:t>
      </w:r>
      <w:r w:rsidR="006A3D20" w:rsidRPr="005B6973">
        <w:rPr>
          <w:rFonts w:ascii="Times New Roman" w:hAnsi="Times New Roman" w:cs="Times New Roman"/>
          <w:color w:val="000000" w:themeColor="text1"/>
          <w:sz w:val="24"/>
          <w:szCs w:val="24"/>
        </w:rPr>
        <w:t xml:space="preserve"> </w:t>
      </w:r>
      <w:r w:rsidR="00442391" w:rsidRPr="005B6973">
        <w:rPr>
          <w:rFonts w:ascii="Times New Roman" w:hAnsi="Times New Roman" w:cs="Times New Roman"/>
          <w:color w:val="000000" w:themeColor="text1"/>
          <w:sz w:val="24"/>
          <w:szCs w:val="24"/>
        </w:rPr>
        <w:t>Which</w:t>
      </w:r>
      <w:r w:rsidRPr="005B6973">
        <w:rPr>
          <w:rFonts w:ascii="Times New Roman" w:hAnsi="Times New Roman" w:cs="Times New Roman"/>
          <w:color w:val="000000" w:themeColor="text1"/>
          <w:sz w:val="24"/>
          <w:szCs w:val="24"/>
        </w:rPr>
        <w:t xml:space="preserve"> factors </w:t>
      </w:r>
      <w:r w:rsidR="00442391" w:rsidRPr="005B6973">
        <w:rPr>
          <w:rFonts w:ascii="Times New Roman" w:hAnsi="Times New Roman" w:cs="Times New Roman"/>
          <w:color w:val="000000" w:themeColor="text1"/>
          <w:sz w:val="24"/>
          <w:szCs w:val="24"/>
        </w:rPr>
        <w:t>determine</w:t>
      </w:r>
      <w:r w:rsidRPr="005B6973">
        <w:rPr>
          <w:rFonts w:ascii="Times New Roman" w:hAnsi="Times New Roman" w:cs="Times New Roman"/>
          <w:color w:val="000000" w:themeColor="text1"/>
          <w:sz w:val="24"/>
          <w:szCs w:val="24"/>
        </w:rPr>
        <w:t xml:space="preserve"> </w:t>
      </w:r>
      <w:r w:rsidR="00865857" w:rsidRPr="005B6973">
        <w:rPr>
          <w:rFonts w:ascii="Times New Roman" w:hAnsi="Times New Roman" w:cs="Times New Roman"/>
          <w:color w:val="000000" w:themeColor="text1"/>
          <w:sz w:val="24"/>
          <w:szCs w:val="24"/>
        </w:rPr>
        <w:t xml:space="preserve">the </w:t>
      </w:r>
      <w:r w:rsidR="0008564A">
        <w:rPr>
          <w:rFonts w:ascii="Times New Roman" w:hAnsi="Times New Roman" w:cs="Times New Roman"/>
          <w:color w:val="000000" w:themeColor="text1"/>
          <w:sz w:val="24"/>
          <w:szCs w:val="24"/>
        </w:rPr>
        <w:t xml:space="preserve">N </w:t>
      </w:r>
      <w:r w:rsidR="00865857" w:rsidRPr="005B6973">
        <w:rPr>
          <w:rFonts w:ascii="Times New Roman" w:hAnsi="Times New Roman" w:cs="Times New Roman"/>
          <w:color w:val="000000" w:themeColor="text1"/>
          <w:sz w:val="24"/>
          <w:szCs w:val="24"/>
        </w:rPr>
        <w:t>rate at which that</w:t>
      </w:r>
      <w:r w:rsidRPr="005B6973">
        <w:rPr>
          <w:rFonts w:ascii="Times New Roman" w:hAnsi="Times New Roman" w:cs="Times New Roman"/>
          <w:color w:val="000000" w:themeColor="text1"/>
          <w:sz w:val="24"/>
          <w:szCs w:val="24"/>
        </w:rPr>
        <w:t xml:space="preserve"> breakpoint occurs </w:t>
      </w:r>
      <w:r w:rsidR="006E79D5">
        <w:rPr>
          <w:rFonts w:ascii="Times New Roman" w:hAnsi="Times New Roman" w:cs="Times New Roman"/>
          <w:color w:val="000000" w:themeColor="text1"/>
          <w:sz w:val="24"/>
          <w:szCs w:val="24"/>
        </w:rPr>
        <w:t xml:space="preserve">are </w:t>
      </w:r>
      <w:r w:rsidRPr="005B6973">
        <w:rPr>
          <w:rFonts w:ascii="Times New Roman" w:hAnsi="Times New Roman" w:cs="Times New Roman"/>
          <w:color w:val="000000" w:themeColor="text1"/>
          <w:sz w:val="24"/>
          <w:szCs w:val="24"/>
        </w:rPr>
        <w:t>not well understood</w:t>
      </w:r>
      <w:r w:rsidR="00865857" w:rsidRPr="005B6973">
        <w:rPr>
          <w:rFonts w:ascii="Times New Roman" w:hAnsi="Times New Roman" w:cs="Times New Roman"/>
          <w:color w:val="000000" w:themeColor="text1"/>
          <w:sz w:val="24"/>
          <w:szCs w:val="24"/>
        </w:rPr>
        <w:t xml:space="preserve"> as</w:t>
      </w:r>
      <w:r w:rsidR="00442391" w:rsidRPr="005B6973">
        <w:rPr>
          <w:rFonts w:ascii="Times New Roman" w:hAnsi="Times New Roman" w:cs="Times New Roman"/>
          <w:color w:val="000000" w:themeColor="text1"/>
          <w:sz w:val="24"/>
          <w:szCs w:val="24"/>
        </w:rPr>
        <w:t xml:space="preserve"> t</w:t>
      </w:r>
      <w:r w:rsidRPr="005B6973">
        <w:rPr>
          <w:rFonts w:ascii="Times New Roman" w:hAnsi="Times New Roman" w:cs="Times New Roman"/>
          <w:color w:val="000000" w:themeColor="text1"/>
          <w:sz w:val="24"/>
          <w:szCs w:val="24"/>
        </w:rPr>
        <w:t>he</w:t>
      </w:r>
      <w:r w:rsidR="006A3D20" w:rsidRPr="005B6973">
        <w:rPr>
          <w:rFonts w:ascii="Times New Roman" w:hAnsi="Times New Roman" w:cs="Times New Roman"/>
          <w:color w:val="000000" w:themeColor="text1"/>
          <w:sz w:val="24"/>
          <w:szCs w:val="24"/>
        </w:rPr>
        <w:t xml:space="preserve"> NO</w:t>
      </w:r>
      <w:r w:rsidR="006A3D20" w:rsidRPr="005B6973">
        <w:rPr>
          <w:rFonts w:ascii="Times New Roman" w:hAnsi="Times New Roman" w:cs="Times New Roman"/>
          <w:color w:val="000000" w:themeColor="text1"/>
          <w:sz w:val="24"/>
          <w:szCs w:val="24"/>
          <w:vertAlign w:val="subscript"/>
        </w:rPr>
        <w:t>3</w:t>
      </w:r>
      <w:r w:rsidR="006A3D20" w:rsidRPr="005B6973">
        <w:rPr>
          <w:rFonts w:ascii="Times New Roman" w:hAnsi="Times New Roman" w:cs="Times New Roman"/>
          <w:color w:val="000000" w:themeColor="text1"/>
          <w:sz w:val="24"/>
          <w:szCs w:val="24"/>
        </w:rPr>
        <w:t xml:space="preserve">-N leached each year </w:t>
      </w:r>
      <w:r w:rsidR="00C32D67">
        <w:rPr>
          <w:rFonts w:ascii="Times New Roman" w:hAnsi="Times New Roman" w:cs="Times New Roman"/>
          <w:color w:val="000000" w:themeColor="text1"/>
          <w:sz w:val="24"/>
          <w:szCs w:val="24"/>
        </w:rPr>
        <w:t xml:space="preserve">is not only derived </w:t>
      </w:r>
      <w:r w:rsidR="006A3D20" w:rsidRPr="005B6973">
        <w:rPr>
          <w:rFonts w:ascii="Times New Roman" w:hAnsi="Times New Roman" w:cs="Times New Roman"/>
          <w:color w:val="000000" w:themeColor="text1"/>
          <w:sz w:val="24"/>
          <w:szCs w:val="24"/>
        </w:rPr>
        <w:t xml:space="preserve">from that </w:t>
      </w:r>
      <w:r w:rsidR="006A3D20" w:rsidRPr="005B6973">
        <w:rPr>
          <w:rFonts w:ascii="Times New Roman" w:hAnsi="Times New Roman" w:cs="Times New Roman"/>
          <w:color w:val="000000" w:themeColor="text1"/>
          <w:sz w:val="24"/>
          <w:szCs w:val="24"/>
        </w:rPr>
        <w:lastRenderedPageBreak/>
        <w:t>year’s N inputs</w:t>
      </w:r>
      <w:r w:rsidR="00442391" w:rsidRPr="005B6973">
        <w:rPr>
          <w:rFonts w:ascii="Times New Roman" w:hAnsi="Times New Roman" w:cs="Times New Roman"/>
          <w:color w:val="000000" w:themeColor="text1"/>
          <w:sz w:val="24"/>
          <w:szCs w:val="24"/>
        </w:rPr>
        <w:t>, but also from s</w:t>
      </w:r>
      <w:r w:rsidR="00997145" w:rsidRPr="005B6973">
        <w:rPr>
          <w:rFonts w:ascii="Times New Roman" w:hAnsi="Times New Roman" w:cs="Times New Roman"/>
          <w:color w:val="000000" w:themeColor="text1"/>
          <w:sz w:val="24"/>
          <w:szCs w:val="24"/>
        </w:rPr>
        <w:t>oil organic matter as well as</w:t>
      </w:r>
      <w:r w:rsidR="006A3D20" w:rsidRPr="005B6973">
        <w:rPr>
          <w:rFonts w:ascii="Times New Roman" w:hAnsi="Times New Roman" w:cs="Times New Roman"/>
          <w:color w:val="000000" w:themeColor="text1"/>
          <w:sz w:val="24"/>
          <w:szCs w:val="24"/>
        </w:rPr>
        <w:t xml:space="preserve"> </w:t>
      </w:r>
      <w:r w:rsidR="00997145" w:rsidRPr="005B6973">
        <w:rPr>
          <w:rFonts w:ascii="Times New Roman" w:hAnsi="Times New Roman" w:cs="Times New Roman"/>
          <w:color w:val="000000" w:themeColor="text1"/>
          <w:sz w:val="24"/>
          <w:szCs w:val="24"/>
        </w:rPr>
        <w:t>residual</w:t>
      </w:r>
      <w:r w:rsidR="006A3D20" w:rsidRPr="005B6973">
        <w:rPr>
          <w:rFonts w:ascii="Times New Roman" w:hAnsi="Times New Roman" w:cs="Times New Roman"/>
          <w:color w:val="000000" w:themeColor="text1"/>
          <w:sz w:val="24"/>
          <w:szCs w:val="24"/>
        </w:rPr>
        <w:t xml:space="preserve"> N from </w:t>
      </w:r>
      <w:r w:rsidR="006D0703" w:rsidRPr="005B6973">
        <w:rPr>
          <w:rFonts w:ascii="Times New Roman" w:hAnsi="Times New Roman" w:cs="Times New Roman"/>
          <w:color w:val="000000" w:themeColor="text1"/>
          <w:sz w:val="24"/>
          <w:szCs w:val="24"/>
        </w:rPr>
        <w:t xml:space="preserve">applied </w:t>
      </w:r>
      <w:r w:rsidR="006A3D20" w:rsidRPr="005B6973">
        <w:rPr>
          <w:rFonts w:ascii="Times New Roman" w:hAnsi="Times New Roman" w:cs="Times New Roman"/>
          <w:color w:val="000000" w:themeColor="text1"/>
          <w:sz w:val="24"/>
          <w:szCs w:val="24"/>
        </w:rPr>
        <w:t xml:space="preserve">fertilizer and </w:t>
      </w:r>
      <w:r w:rsidR="006D0703" w:rsidRPr="005B6973">
        <w:rPr>
          <w:rFonts w:ascii="Times New Roman" w:hAnsi="Times New Roman" w:cs="Times New Roman"/>
          <w:color w:val="000000" w:themeColor="text1"/>
          <w:sz w:val="24"/>
          <w:szCs w:val="24"/>
        </w:rPr>
        <w:t xml:space="preserve">returned </w:t>
      </w:r>
      <w:r w:rsidR="00442391" w:rsidRPr="005B6973">
        <w:rPr>
          <w:rFonts w:ascii="Times New Roman" w:hAnsi="Times New Roman" w:cs="Times New Roman"/>
          <w:color w:val="000000" w:themeColor="text1"/>
          <w:sz w:val="24"/>
          <w:szCs w:val="24"/>
        </w:rPr>
        <w:t xml:space="preserve">crop </w:t>
      </w:r>
      <w:r w:rsidR="00997145" w:rsidRPr="005B6973">
        <w:rPr>
          <w:rFonts w:ascii="Times New Roman" w:hAnsi="Times New Roman" w:cs="Times New Roman"/>
          <w:color w:val="000000" w:themeColor="text1"/>
          <w:sz w:val="24"/>
          <w:szCs w:val="24"/>
        </w:rPr>
        <w:t xml:space="preserve">residue </w:t>
      </w:r>
      <w:r w:rsidR="006D0703" w:rsidRPr="005B6973">
        <w:rPr>
          <w:rFonts w:ascii="Times New Roman" w:hAnsi="Times New Roman" w:cs="Times New Roman"/>
          <w:color w:val="000000" w:themeColor="text1"/>
          <w:sz w:val="24"/>
          <w:szCs w:val="24"/>
        </w:rPr>
        <w:t>from</w:t>
      </w:r>
      <w:r w:rsidR="00997145" w:rsidRPr="005B6973">
        <w:rPr>
          <w:rFonts w:ascii="Times New Roman" w:hAnsi="Times New Roman" w:cs="Times New Roman"/>
          <w:color w:val="000000" w:themeColor="text1"/>
          <w:sz w:val="24"/>
          <w:szCs w:val="24"/>
        </w:rPr>
        <w:t xml:space="preserve"> previous </w:t>
      </w:r>
      <w:r w:rsidR="00442391" w:rsidRPr="005B6973">
        <w:rPr>
          <w:rFonts w:ascii="Times New Roman" w:hAnsi="Times New Roman" w:cs="Times New Roman"/>
          <w:color w:val="000000" w:themeColor="text1"/>
          <w:sz w:val="24"/>
          <w:szCs w:val="24"/>
        </w:rPr>
        <w:t xml:space="preserve">seasons </w:t>
      </w:r>
      <w:r w:rsidR="006A3D20"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4</w:t>
      </w:r>
      <w:r w:rsidR="006A3D20"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5</w:t>
      </w:r>
      <w:r w:rsidR="006A3D20" w:rsidRPr="005B6973">
        <w:rPr>
          <w:rFonts w:ascii="Times New Roman" w:hAnsi="Times New Roman" w:cs="Times New Roman"/>
          <w:color w:val="000000" w:themeColor="text1"/>
          <w:sz w:val="24"/>
          <w:szCs w:val="24"/>
        </w:rPr>
        <w:t>].</w:t>
      </w:r>
      <w:r w:rsidR="00EF36C3" w:rsidRPr="005B6973">
        <w:rPr>
          <w:rFonts w:ascii="Times New Roman" w:hAnsi="Times New Roman" w:cs="Times New Roman"/>
          <w:color w:val="000000" w:themeColor="text1"/>
          <w:sz w:val="24"/>
          <w:szCs w:val="24"/>
        </w:rPr>
        <w:t xml:space="preserve"> </w:t>
      </w:r>
    </w:p>
    <w:p w14:paraId="363714B9" w14:textId="48A5A544" w:rsidR="00107190" w:rsidRPr="005B6973" w:rsidRDefault="006A3D20"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Nevertheless, it</w:t>
      </w:r>
      <w:r w:rsidR="00201E59" w:rsidRPr="005B6973">
        <w:rPr>
          <w:rFonts w:ascii="Times New Roman" w:hAnsi="Times New Roman" w:cs="Times New Roman"/>
          <w:color w:val="000000" w:themeColor="text1"/>
          <w:sz w:val="24"/>
          <w:szCs w:val="24"/>
        </w:rPr>
        <w:t xml:space="preserve"> has been widely conjectured that th</w:t>
      </w:r>
      <w:r w:rsidR="00997145" w:rsidRPr="005B6973">
        <w:rPr>
          <w:rFonts w:ascii="Times New Roman" w:hAnsi="Times New Roman" w:cs="Times New Roman"/>
          <w:color w:val="000000" w:themeColor="text1"/>
          <w:sz w:val="24"/>
          <w:szCs w:val="24"/>
        </w:rPr>
        <w:t>e</w:t>
      </w:r>
      <w:r w:rsidR="00201E59" w:rsidRPr="005B6973">
        <w:rPr>
          <w:rFonts w:ascii="Times New Roman" w:hAnsi="Times New Roman" w:cs="Times New Roman"/>
          <w:color w:val="000000" w:themeColor="text1"/>
          <w:sz w:val="24"/>
          <w:szCs w:val="24"/>
        </w:rPr>
        <w:t xml:space="preserve"> breakpoint occurs at or around the</w:t>
      </w:r>
      <w:r w:rsidR="00CD3CAA">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yield-optimizing N rate (</w:t>
      </w:r>
      <w:r w:rsidR="00CD3CAA">
        <w:rPr>
          <w:rFonts w:ascii="Times New Roman" w:hAnsi="Times New Roman" w:cs="Times New Roman"/>
          <w:color w:val="000000" w:themeColor="text1"/>
          <w:sz w:val="24"/>
          <w:szCs w:val="24"/>
        </w:rPr>
        <w:t xml:space="preserve">known as the Agronomic Optimal N Rate or </w:t>
      </w:r>
      <w:r w:rsidR="00201E59" w:rsidRPr="005B6973">
        <w:rPr>
          <w:rFonts w:ascii="Times New Roman" w:hAnsi="Times New Roman" w:cs="Times New Roman"/>
          <w:color w:val="000000" w:themeColor="text1"/>
          <w:sz w:val="24"/>
          <w:szCs w:val="24"/>
        </w:rPr>
        <w:t>AONR) [1,</w:t>
      </w:r>
      <w:r w:rsidR="001F2A2B">
        <w:rPr>
          <w:rFonts w:ascii="Times New Roman" w:hAnsi="Times New Roman" w:cs="Times New Roman"/>
          <w:color w:val="000000" w:themeColor="text1"/>
          <w:sz w:val="24"/>
          <w:szCs w:val="24"/>
        </w:rPr>
        <w:t>6</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2</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6</w:t>
      </w:r>
      <w:r w:rsidR="00201E59" w:rsidRPr="005B6973">
        <w:rPr>
          <w:rFonts w:ascii="Times New Roman" w:hAnsi="Times New Roman" w:cs="Times New Roman"/>
          <w:color w:val="000000" w:themeColor="text1"/>
          <w:sz w:val="24"/>
          <w:szCs w:val="24"/>
        </w:rPr>
        <w:t xml:space="preserve">]. </w:t>
      </w:r>
      <w:r w:rsidR="007548DC" w:rsidRPr="005B6973">
        <w:rPr>
          <w:rFonts w:ascii="Times New Roman" w:hAnsi="Times New Roman" w:cs="Times New Roman"/>
          <w:color w:val="000000" w:themeColor="text1"/>
          <w:sz w:val="24"/>
          <w:szCs w:val="24"/>
        </w:rPr>
        <w:t>T</w:t>
      </w:r>
      <w:r w:rsidR="00997145" w:rsidRPr="005B6973">
        <w:rPr>
          <w:rFonts w:ascii="Times New Roman" w:hAnsi="Times New Roman" w:cs="Times New Roman"/>
          <w:color w:val="000000" w:themeColor="text1"/>
          <w:sz w:val="24"/>
          <w:szCs w:val="24"/>
        </w:rPr>
        <w:t>he</w:t>
      </w:r>
      <w:r w:rsidR="00201E59" w:rsidRPr="005B6973">
        <w:rPr>
          <w:rFonts w:ascii="Times New Roman" w:hAnsi="Times New Roman" w:cs="Times New Roman"/>
          <w:color w:val="000000" w:themeColor="text1"/>
          <w:sz w:val="24"/>
          <w:szCs w:val="24"/>
        </w:rPr>
        <w:t xml:space="preserve"> ecosystem dynamics</w:t>
      </w:r>
      <w:r w:rsidR="00442391"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that determine the AONR</w:t>
      </w:r>
      <w:r w:rsidR="00865857" w:rsidRPr="005B6973">
        <w:rPr>
          <w:rFonts w:ascii="Times New Roman" w:hAnsi="Times New Roman" w:cs="Times New Roman"/>
          <w:color w:val="000000" w:themeColor="text1"/>
          <w:sz w:val="24"/>
          <w:szCs w:val="24"/>
        </w:rPr>
        <w:t>, however,</w:t>
      </w:r>
      <w:r w:rsidR="00997145" w:rsidRPr="005B6973">
        <w:rPr>
          <w:rFonts w:ascii="Times New Roman" w:hAnsi="Times New Roman" w:cs="Times New Roman"/>
          <w:color w:val="000000" w:themeColor="text1"/>
          <w:sz w:val="24"/>
          <w:szCs w:val="24"/>
        </w:rPr>
        <w:t xml:space="preserve"> </w:t>
      </w:r>
      <w:r w:rsidR="003C0A57" w:rsidRPr="005B6973">
        <w:rPr>
          <w:rFonts w:ascii="Times New Roman" w:hAnsi="Times New Roman" w:cs="Times New Roman"/>
          <w:color w:val="000000" w:themeColor="text1"/>
          <w:sz w:val="24"/>
          <w:szCs w:val="24"/>
        </w:rPr>
        <w:t xml:space="preserve">are </w:t>
      </w:r>
      <w:r w:rsidR="00442391" w:rsidRPr="005B6973">
        <w:rPr>
          <w:rFonts w:ascii="Times New Roman" w:hAnsi="Times New Roman" w:cs="Times New Roman"/>
          <w:color w:val="000000" w:themeColor="text1"/>
          <w:sz w:val="24"/>
          <w:szCs w:val="24"/>
        </w:rPr>
        <w:t>similar to</w:t>
      </w:r>
      <w:r w:rsidR="00107190" w:rsidRPr="005B6973">
        <w:rPr>
          <w:rFonts w:ascii="Times New Roman" w:hAnsi="Times New Roman" w:cs="Times New Roman"/>
          <w:color w:val="000000" w:themeColor="text1"/>
          <w:sz w:val="24"/>
          <w:szCs w:val="24"/>
        </w:rPr>
        <w:t xml:space="preserve"> </w:t>
      </w:r>
      <w:r w:rsidR="00442391" w:rsidRPr="005B6973">
        <w:rPr>
          <w:rFonts w:ascii="Times New Roman" w:hAnsi="Times New Roman" w:cs="Times New Roman"/>
          <w:color w:val="000000" w:themeColor="text1"/>
          <w:sz w:val="24"/>
          <w:szCs w:val="24"/>
        </w:rPr>
        <w:t xml:space="preserve">those </w:t>
      </w:r>
      <w:r w:rsidR="001B5E1F" w:rsidRPr="005B6973">
        <w:rPr>
          <w:rFonts w:ascii="Times New Roman" w:hAnsi="Times New Roman" w:cs="Times New Roman"/>
          <w:color w:val="000000" w:themeColor="text1"/>
          <w:sz w:val="24"/>
          <w:szCs w:val="24"/>
        </w:rPr>
        <w:t>of</w:t>
      </w:r>
      <w:r w:rsidR="00442391" w:rsidRPr="005B6973">
        <w:rPr>
          <w:rFonts w:ascii="Times New Roman" w:hAnsi="Times New Roman" w:cs="Times New Roman"/>
          <w:color w:val="000000" w:themeColor="text1"/>
          <w:sz w:val="24"/>
          <w:szCs w:val="24"/>
        </w:rPr>
        <w:t xml:space="preserve"> the</w:t>
      </w:r>
      <w:r w:rsidR="00107190" w:rsidRPr="005B6973">
        <w:rPr>
          <w:rFonts w:ascii="Times New Roman" w:hAnsi="Times New Roman" w:cs="Times New Roman"/>
          <w:color w:val="000000" w:themeColor="text1"/>
          <w:sz w:val="24"/>
          <w:szCs w:val="24"/>
        </w:rPr>
        <w:t xml:space="preserve"> breakpoint</w:t>
      </w:r>
      <w:r w:rsidR="007548DC" w:rsidRPr="005B6973">
        <w:rPr>
          <w:rFonts w:ascii="Times New Roman" w:hAnsi="Times New Roman" w:cs="Times New Roman"/>
          <w:color w:val="000000" w:themeColor="text1"/>
          <w:sz w:val="24"/>
          <w:szCs w:val="24"/>
        </w:rPr>
        <w:t xml:space="preserve"> in that</w:t>
      </w:r>
      <w:r w:rsidR="006858AA"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the</w:t>
      </w:r>
      <w:r w:rsidR="007548DC" w:rsidRPr="005B6973">
        <w:rPr>
          <w:rFonts w:ascii="Times New Roman" w:hAnsi="Times New Roman" w:cs="Times New Roman"/>
          <w:color w:val="000000" w:themeColor="text1"/>
          <w:sz w:val="24"/>
          <w:szCs w:val="24"/>
        </w:rPr>
        <w:t>y are the</w:t>
      </w:r>
      <w:r w:rsidR="00201E59" w:rsidRPr="005B6973">
        <w:rPr>
          <w:rFonts w:ascii="Times New Roman" w:hAnsi="Times New Roman" w:cs="Times New Roman"/>
          <w:color w:val="000000" w:themeColor="text1"/>
          <w:sz w:val="24"/>
          <w:szCs w:val="24"/>
        </w:rPr>
        <w:t xml:space="preserve"> result of complex interactions with the weather, soil quality</w:t>
      </w:r>
      <w:r w:rsidR="00AA47CC" w:rsidRPr="005B6973">
        <w:rPr>
          <w:rFonts w:ascii="Times New Roman" w:hAnsi="Times New Roman" w:cs="Times New Roman"/>
          <w:color w:val="000000" w:themeColor="text1"/>
          <w:sz w:val="24"/>
          <w:szCs w:val="24"/>
        </w:rPr>
        <w:t>,</w:t>
      </w:r>
      <w:r w:rsidR="00201E59" w:rsidRPr="005B6973">
        <w:rPr>
          <w:rFonts w:ascii="Times New Roman" w:hAnsi="Times New Roman" w:cs="Times New Roman"/>
          <w:color w:val="000000" w:themeColor="text1"/>
          <w:sz w:val="24"/>
          <w:szCs w:val="24"/>
        </w:rPr>
        <w:t xml:space="preserve"> soil N, and residue from the previously planted crop</w:t>
      </w:r>
      <w:r w:rsidR="006858AA" w:rsidRPr="005B6973">
        <w:rPr>
          <w:rFonts w:ascii="Times New Roman" w:hAnsi="Times New Roman" w:cs="Times New Roman"/>
          <w:color w:val="000000" w:themeColor="text1"/>
          <w:sz w:val="24"/>
          <w:szCs w:val="24"/>
        </w:rPr>
        <w:t xml:space="preserve"> </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7</w:t>
      </w:r>
      <w:r w:rsidR="00201E59" w:rsidRPr="005B6973">
        <w:rPr>
          <w:rFonts w:ascii="Times New Roman" w:hAnsi="Times New Roman" w:cs="Times New Roman"/>
          <w:color w:val="000000" w:themeColor="text1"/>
          <w:sz w:val="24"/>
          <w:szCs w:val="24"/>
        </w:rPr>
        <w:t>,1</w:t>
      </w:r>
      <w:r w:rsidR="001F2A2B">
        <w:rPr>
          <w:rFonts w:ascii="Times New Roman" w:hAnsi="Times New Roman" w:cs="Times New Roman"/>
          <w:color w:val="000000" w:themeColor="text1"/>
          <w:sz w:val="24"/>
          <w:szCs w:val="24"/>
        </w:rPr>
        <w:t>8</w:t>
      </w:r>
      <w:r w:rsidR="00201E59" w:rsidRPr="005B6973">
        <w:rPr>
          <w:rFonts w:ascii="Times New Roman" w:hAnsi="Times New Roman" w:cs="Times New Roman"/>
          <w:color w:val="000000" w:themeColor="text1"/>
          <w:sz w:val="24"/>
          <w:szCs w:val="24"/>
        </w:rPr>
        <w:t xml:space="preserve">]. </w:t>
      </w:r>
      <w:r w:rsidR="00107190" w:rsidRPr="005B6973">
        <w:rPr>
          <w:rFonts w:ascii="Times New Roman" w:hAnsi="Times New Roman" w:cs="Times New Roman"/>
          <w:color w:val="000000" w:themeColor="text1"/>
          <w:sz w:val="24"/>
          <w:szCs w:val="24"/>
        </w:rPr>
        <w:t>As</w:t>
      </w:r>
      <w:r w:rsidRPr="005B6973">
        <w:rPr>
          <w:rFonts w:ascii="Times New Roman" w:hAnsi="Times New Roman" w:cs="Times New Roman"/>
          <w:color w:val="000000" w:themeColor="text1"/>
          <w:sz w:val="24"/>
          <w:szCs w:val="24"/>
        </w:rPr>
        <w:t xml:space="preserve"> both the breakpoint and the AONR are products of complex </w:t>
      </w:r>
      <w:r w:rsidR="00107190" w:rsidRPr="005B6973">
        <w:rPr>
          <w:rFonts w:ascii="Times New Roman" w:hAnsi="Times New Roman" w:cs="Times New Roman"/>
          <w:color w:val="000000" w:themeColor="text1"/>
          <w:sz w:val="24"/>
          <w:szCs w:val="24"/>
        </w:rPr>
        <w:t>systems</w:t>
      </w:r>
      <w:r w:rsidRPr="005B6973">
        <w:rPr>
          <w:rFonts w:ascii="Times New Roman" w:hAnsi="Times New Roman" w:cs="Times New Roman"/>
          <w:color w:val="000000" w:themeColor="text1"/>
          <w:sz w:val="24"/>
          <w:szCs w:val="24"/>
        </w:rPr>
        <w:t xml:space="preserve">, their relationship may not be as simple as previously conceived. </w:t>
      </w:r>
    </w:p>
    <w:p w14:paraId="12F7F2DB" w14:textId="16E6FAFA" w:rsidR="009E68D0" w:rsidRPr="005B6973" w:rsidRDefault="006A3D20" w:rsidP="002B235B">
      <w:pPr>
        <w:pStyle w:val="CommentText"/>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The aim of this study was to de</w:t>
      </w:r>
      <w:r w:rsidR="009E68D0" w:rsidRPr="005B6973">
        <w:rPr>
          <w:rFonts w:ascii="Times New Roman" w:hAnsi="Times New Roman" w:cs="Times New Roman"/>
          <w:color w:val="000000" w:themeColor="text1"/>
          <w:sz w:val="24"/>
          <w:szCs w:val="24"/>
        </w:rPr>
        <w:t xml:space="preserve">termine how the response of leaching to </w:t>
      </w:r>
      <w:r w:rsidR="00927654" w:rsidRPr="005B6973">
        <w:rPr>
          <w:rFonts w:ascii="Times New Roman" w:hAnsi="Times New Roman" w:cs="Times New Roman"/>
          <w:color w:val="000000" w:themeColor="text1"/>
          <w:sz w:val="24"/>
          <w:szCs w:val="24"/>
        </w:rPr>
        <w:t xml:space="preserve">increases in the </w:t>
      </w:r>
      <w:r w:rsidR="009E68D0" w:rsidRPr="005B6973">
        <w:rPr>
          <w:rFonts w:ascii="Times New Roman" w:hAnsi="Times New Roman" w:cs="Times New Roman"/>
          <w:color w:val="000000" w:themeColor="text1"/>
          <w:sz w:val="24"/>
          <w:szCs w:val="24"/>
        </w:rPr>
        <w:t>N</w:t>
      </w:r>
      <w:r w:rsidR="00927654" w:rsidRPr="005B6973">
        <w:rPr>
          <w:rFonts w:ascii="Times New Roman" w:hAnsi="Times New Roman" w:cs="Times New Roman"/>
          <w:color w:val="000000" w:themeColor="text1"/>
          <w:sz w:val="24"/>
          <w:szCs w:val="24"/>
        </w:rPr>
        <w:t xml:space="preserve"> fertilizer</w:t>
      </w:r>
      <w:r w:rsidR="009E68D0" w:rsidRPr="005B6973">
        <w:rPr>
          <w:rFonts w:ascii="Times New Roman" w:hAnsi="Times New Roman" w:cs="Times New Roman"/>
          <w:color w:val="000000" w:themeColor="text1"/>
          <w:sz w:val="24"/>
          <w:szCs w:val="24"/>
        </w:rPr>
        <w:t xml:space="preserve"> rate relates to the AONR</w:t>
      </w:r>
      <w:r w:rsidR="00882F16" w:rsidRPr="005B6973">
        <w:rPr>
          <w:rFonts w:ascii="Times New Roman" w:hAnsi="Times New Roman" w:cs="Times New Roman"/>
          <w:color w:val="000000" w:themeColor="text1"/>
          <w:sz w:val="24"/>
          <w:szCs w:val="24"/>
        </w:rPr>
        <w:t>. T</w:t>
      </w:r>
      <w:r w:rsidR="009E68D0" w:rsidRPr="005B6973">
        <w:rPr>
          <w:rFonts w:ascii="Times New Roman" w:hAnsi="Times New Roman" w:cs="Times New Roman"/>
          <w:color w:val="000000" w:themeColor="text1"/>
          <w:sz w:val="24"/>
          <w:szCs w:val="24"/>
        </w:rPr>
        <w:t xml:space="preserve">his relationship can both define the environmental costs of over-fertilization and </w:t>
      </w:r>
      <w:r w:rsidR="00927654" w:rsidRPr="005B6973">
        <w:rPr>
          <w:rFonts w:ascii="Times New Roman" w:hAnsi="Times New Roman" w:cs="Times New Roman"/>
          <w:color w:val="000000" w:themeColor="text1"/>
          <w:sz w:val="24"/>
          <w:szCs w:val="24"/>
        </w:rPr>
        <w:t>provide targeted guidance for improving management strategies.</w:t>
      </w:r>
    </w:p>
    <w:p w14:paraId="146B63D5" w14:textId="14EDA0F1" w:rsidR="00BA513D" w:rsidRDefault="00DA643C" w:rsidP="00F80153">
      <w:pPr>
        <w:rPr>
          <w:color w:val="000000" w:themeColor="text1"/>
        </w:rPr>
      </w:pPr>
      <w:r w:rsidRPr="005B6973">
        <w:rPr>
          <w:color w:val="000000" w:themeColor="text1"/>
        </w:rPr>
        <w:t>T</w:t>
      </w:r>
      <w:r w:rsidR="009B528C" w:rsidRPr="005B6973">
        <w:rPr>
          <w:color w:val="000000" w:themeColor="text1"/>
        </w:rPr>
        <w:t xml:space="preserve">he size of </w:t>
      </w:r>
      <w:r w:rsidR="000D7A08" w:rsidRPr="005B6973">
        <w:rPr>
          <w:color w:val="000000" w:themeColor="text1"/>
        </w:rPr>
        <w:t xml:space="preserve">soil N </w:t>
      </w:r>
      <w:r w:rsidR="009B528C" w:rsidRPr="005B6973">
        <w:rPr>
          <w:color w:val="000000" w:themeColor="text1"/>
        </w:rPr>
        <w:t xml:space="preserve">storage capacity provides </w:t>
      </w:r>
      <w:r w:rsidR="0095634D" w:rsidRPr="005B6973">
        <w:rPr>
          <w:color w:val="000000" w:themeColor="text1"/>
        </w:rPr>
        <w:t>a</w:t>
      </w:r>
      <w:r w:rsidR="009B528C" w:rsidRPr="005B6973">
        <w:rPr>
          <w:color w:val="000000" w:themeColor="text1"/>
        </w:rPr>
        <w:t xml:space="preserve"> proportional</w:t>
      </w:r>
      <w:r w:rsidR="0095634D" w:rsidRPr="005B6973">
        <w:rPr>
          <w:color w:val="000000" w:themeColor="text1"/>
        </w:rPr>
        <w:t xml:space="preserve"> buffer between the AO</w:t>
      </w:r>
      <w:r w:rsidR="005C3EF9" w:rsidRPr="005B6973">
        <w:rPr>
          <w:color w:val="000000" w:themeColor="text1"/>
        </w:rPr>
        <w:t>NR and the leaching breakpoint [1</w:t>
      </w:r>
      <w:r w:rsidR="001F2A2B">
        <w:rPr>
          <w:color w:val="000000" w:themeColor="text1"/>
        </w:rPr>
        <w:t>9</w:t>
      </w:r>
      <w:r w:rsidR="005C3EF9" w:rsidRPr="005B6973">
        <w:rPr>
          <w:color w:val="000000" w:themeColor="text1"/>
        </w:rPr>
        <w:t>,</w:t>
      </w:r>
      <w:r w:rsidR="001F2A2B">
        <w:rPr>
          <w:color w:val="000000" w:themeColor="text1"/>
        </w:rPr>
        <w:t>20</w:t>
      </w:r>
      <w:r w:rsidR="005C3EF9" w:rsidRPr="005B6973">
        <w:rPr>
          <w:color w:val="000000" w:themeColor="text1"/>
        </w:rPr>
        <w:t>]</w:t>
      </w:r>
      <w:r w:rsidR="0095634D" w:rsidRPr="005B6973">
        <w:rPr>
          <w:color w:val="000000" w:themeColor="text1"/>
        </w:rPr>
        <w:t>. Any</w:t>
      </w:r>
      <w:r w:rsidR="0043510C" w:rsidRPr="005B6973">
        <w:rPr>
          <w:color w:val="000000" w:themeColor="text1"/>
        </w:rPr>
        <w:t xml:space="preserve"> </w:t>
      </w:r>
      <w:r w:rsidR="0058629E" w:rsidRPr="005B6973">
        <w:rPr>
          <w:color w:val="000000" w:themeColor="text1"/>
        </w:rPr>
        <w:t>analysis</w:t>
      </w:r>
      <w:r w:rsidR="00036EA7" w:rsidRPr="005B6973">
        <w:rPr>
          <w:color w:val="000000" w:themeColor="text1"/>
        </w:rPr>
        <w:t xml:space="preserve"> of the leaching breakpoint-AONR relationship</w:t>
      </w:r>
      <w:r w:rsidR="0095634D" w:rsidRPr="005B6973">
        <w:rPr>
          <w:color w:val="000000" w:themeColor="text1"/>
        </w:rPr>
        <w:t>, therefore,</w:t>
      </w:r>
      <w:r w:rsidR="0058629E" w:rsidRPr="005B6973">
        <w:rPr>
          <w:color w:val="000000" w:themeColor="text1"/>
        </w:rPr>
        <w:t xml:space="preserve"> needs to </w:t>
      </w:r>
      <w:r w:rsidR="009B528C" w:rsidRPr="005B6973">
        <w:rPr>
          <w:color w:val="000000" w:themeColor="text1"/>
        </w:rPr>
        <w:t xml:space="preserve">be </w:t>
      </w:r>
      <w:r w:rsidR="0058629E" w:rsidRPr="005B6973">
        <w:rPr>
          <w:color w:val="000000" w:themeColor="text1"/>
        </w:rPr>
        <w:t>conduct</w:t>
      </w:r>
      <w:r w:rsidR="0043510C" w:rsidRPr="005B6973">
        <w:rPr>
          <w:color w:val="000000" w:themeColor="text1"/>
        </w:rPr>
        <w:t xml:space="preserve">ed across a wide range of environments and management </w:t>
      </w:r>
      <w:r w:rsidR="00486B37" w:rsidRPr="005B6973">
        <w:rPr>
          <w:color w:val="000000" w:themeColor="text1"/>
        </w:rPr>
        <w:t>variabl</w:t>
      </w:r>
      <w:r w:rsidR="0043510C" w:rsidRPr="005B6973">
        <w:rPr>
          <w:color w:val="000000" w:themeColor="text1"/>
        </w:rPr>
        <w:t>es as differences in soil characteristics, climate,</w:t>
      </w:r>
      <w:r w:rsidR="00486B37" w:rsidRPr="005B6973">
        <w:rPr>
          <w:color w:val="000000" w:themeColor="text1"/>
        </w:rPr>
        <w:t xml:space="preserve"> tillage,</w:t>
      </w:r>
      <w:r w:rsidR="0043510C" w:rsidRPr="005B6973">
        <w:rPr>
          <w:color w:val="000000" w:themeColor="text1"/>
        </w:rPr>
        <w:t xml:space="preserve"> and</w:t>
      </w:r>
      <w:r w:rsidR="00B858C9" w:rsidRPr="005B6973">
        <w:rPr>
          <w:color w:val="000000" w:themeColor="text1"/>
        </w:rPr>
        <w:t xml:space="preserve"> </w:t>
      </w:r>
      <w:r w:rsidR="0043510C" w:rsidRPr="005B6973">
        <w:rPr>
          <w:color w:val="000000" w:themeColor="text1"/>
        </w:rPr>
        <w:t xml:space="preserve">cropping system may be influencing </w:t>
      </w:r>
      <w:r w:rsidR="00924075" w:rsidRPr="005B6973">
        <w:rPr>
          <w:color w:val="000000" w:themeColor="text1"/>
        </w:rPr>
        <w:t>both</w:t>
      </w:r>
      <w:r w:rsidR="0095634D" w:rsidRPr="005B6973">
        <w:rPr>
          <w:color w:val="000000" w:themeColor="text1"/>
        </w:rPr>
        <w:t xml:space="preserve"> the AONR and</w:t>
      </w:r>
      <w:r w:rsidR="001B5E1F" w:rsidRPr="005B6973">
        <w:rPr>
          <w:color w:val="000000" w:themeColor="text1"/>
        </w:rPr>
        <w:t xml:space="preserve"> the</w:t>
      </w:r>
      <w:r w:rsidR="0095634D" w:rsidRPr="005B6973">
        <w:rPr>
          <w:color w:val="000000" w:themeColor="text1"/>
        </w:rPr>
        <w:t xml:space="preserve"> leaching breakpoint</w:t>
      </w:r>
      <w:r w:rsidR="008B75BB" w:rsidRPr="005B6973">
        <w:rPr>
          <w:color w:val="000000" w:themeColor="text1"/>
        </w:rPr>
        <w:t xml:space="preserve"> and, thus, the size of the corresponding </w:t>
      </w:r>
      <w:r w:rsidR="009E68D0" w:rsidRPr="005B6973">
        <w:rPr>
          <w:color w:val="000000" w:themeColor="text1"/>
        </w:rPr>
        <w:t>buffer</w:t>
      </w:r>
      <w:r w:rsidR="005C3EF9" w:rsidRPr="005B6973">
        <w:rPr>
          <w:color w:val="000000" w:themeColor="text1"/>
        </w:rPr>
        <w:t xml:space="preserve"> [6]</w:t>
      </w:r>
      <w:r w:rsidR="0043510C" w:rsidRPr="005B6973">
        <w:rPr>
          <w:color w:val="000000" w:themeColor="text1"/>
        </w:rPr>
        <w:t>.</w:t>
      </w:r>
      <w:r w:rsidR="006C45EB" w:rsidRPr="005B6973">
        <w:rPr>
          <w:color w:val="000000" w:themeColor="text1"/>
        </w:rPr>
        <w:t xml:space="preserve"> Understanding how and why the breakpoint</w:t>
      </w:r>
      <w:r w:rsidR="002008E2" w:rsidRPr="005B6973">
        <w:rPr>
          <w:color w:val="000000" w:themeColor="text1"/>
        </w:rPr>
        <w:t xml:space="preserve"> </w:t>
      </w:r>
      <w:r w:rsidR="005E2D2D" w:rsidRPr="005B6973">
        <w:rPr>
          <w:color w:val="000000" w:themeColor="text1"/>
        </w:rPr>
        <w:t xml:space="preserve">may differ </w:t>
      </w:r>
      <w:r w:rsidR="009E68D0" w:rsidRPr="005B6973">
        <w:rPr>
          <w:color w:val="000000" w:themeColor="text1"/>
        </w:rPr>
        <w:t>across sites</w:t>
      </w:r>
      <w:r w:rsidR="002008E2" w:rsidRPr="005B6973">
        <w:rPr>
          <w:color w:val="000000" w:themeColor="text1"/>
        </w:rPr>
        <w:t xml:space="preserve"> is also important when considering scaling up </w:t>
      </w:r>
      <w:r w:rsidR="00871880" w:rsidRPr="005B6973">
        <w:rPr>
          <w:color w:val="000000" w:themeColor="text1"/>
        </w:rPr>
        <w:t>N fertilizer recommendations to mitigate NO</w:t>
      </w:r>
      <w:r w:rsidR="00871880" w:rsidRPr="005B6973">
        <w:rPr>
          <w:color w:val="000000" w:themeColor="text1"/>
          <w:vertAlign w:val="subscript"/>
        </w:rPr>
        <w:t>3</w:t>
      </w:r>
      <w:r w:rsidR="00871880" w:rsidRPr="005B6973">
        <w:rPr>
          <w:color w:val="000000" w:themeColor="text1"/>
        </w:rPr>
        <w:t>-</w:t>
      </w:r>
      <w:r w:rsidR="005C3EF9" w:rsidRPr="005B6973">
        <w:rPr>
          <w:color w:val="000000" w:themeColor="text1"/>
        </w:rPr>
        <w:t>N leaching o</w:t>
      </w:r>
      <w:r w:rsidR="00874CC4" w:rsidRPr="005B6973">
        <w:rPr>
          <w:color w:val="000000" w:themeColor="text1"/>
        </w:rPr>
        <w:t>n a regional scale [</w:t>
      </w:r>
      <w:r w:rsidR="001F2A2B" w:rsidRPr="005B6973">
        <w:rPr>
          <w:color w:val="000000" w:themeColor="text1"/>
        </w:rPr>
        <w:t>2</w:t>
      </w:r>
      <w:r w:rsidR="001F2A2B">
        <w:rPr>
          <w:color w:val="000000" w:themeColor="text1"/>
        </w:rPr>
        <w:t>1</w:t>
      </w:r>
      <w:r w:rsidR="00874CC4" w:rsidRPr="005B6973">
        <w:rPr>
          <w:color w:val="000000" w:themeColor="text1"/>
        </w:rPr>
        <w:t>,</w:t>
      </w:r>
      <w:r w:rsidR="001F2A2B" w:rsidRPr="005B6973">
        <w:rPr>
          <w:color w:val="000000" w:themeColor="text1"/>
        </w:rPr>
        <w:t>2</w:t>
      </w:r>
      <w:r w:rsidR="001F2A2B">
        <w:rPr>
          <w:color w:val="000000" w:themeColor="text1"/>
        </w:rPr>
        <w:t>2</w:t>
      </w:r>
      <w:r w:rsidR="005C3EF9" w:rsidRPr="005B6973">
        <w:rPr>
          <w:color w:val="000000" w:themeColor="text1"/>
        </w:rPr>
        <w:t>]</w:t>
      </w:r>
      <w:r w:rsidR="00871880" w:rsidRPr="005B6973">
        <w:rPr>
          <w:color w:val="000000" w:themeColor="text1"/>
        </w:rPr>
        <w:t xml:space="preserve">. </w:t>
      </w:r>
    </w:p>
    <w:p w14:paraId="558B01E1" w14:textId="77777777" w:rsidR="005B6973" w:rsidRPr="005B6973" w:rsidRDefault="005B6973" w:rsidP="00F80153">
      <w:pPr>
        <w:rPr>
          <w:color w:val="000000" w:themeColor="text1"/>
        </w:rPr>
      </w:pPr>
    </w:p>
    <w:p w14:paraId="76E193AE" w14:textId="27092146" w:rsidR="00F31F53" w:rsidRDefault="007923BB" w:rsidP="00F80153">
      <w:pPr>
        <w:rPr>
          <w:color w:val="000000" w:themeColor="text1"/>
        </w:rPr>
      </w:pPr>
      <w:r w:rsidRPr="005B6973">
        <w:rPr>
          <w:color w:val="000000" w:themeColor="text1"/>
        </w:rPr>
        <w:t>As NO</w:t>
      </w:r>
      <w:r w:rsidRPr="005B6973">
        <w:rPr>
          <w:color w:val="000000" w:themeColor="text1"/>
          <w:vertAlign w:val="subscript"/>
        </w:rPr>
        <w:t>3</w:t>
      </w:r>
      <w:r w:rsidRPr="005B6973">
        <w:rPr>
          <w:color w:val="000000" w:themeColor="text1"/>
        </w:rPr>
        <w:t xml:space="preserve">-N leaching </w:t>
      </w:r>
      <w:r w:rsidR="00012FC6">
        <w:rPr>
          <w:color w:val="000000" w:themeColor="text1"/>
        </w:rPr>
        <w:t>originate</w:t>
      </w:r>
      <w:r w:rsidRPr="005B6973">
        <w:rPr>
          <w:color w:val="000000" w:themeColor="text1"/>
        </w:rPr>
        <w:t xml:space="preserve">s from </w:t>
      </w:r>
      <w:r w:rsidR="00E1584E" w:rsidRPr="005B6973">
        <w:rPr>
          <w:color w:val="000000" w:themeColor="text1"/>
        </w:rPr>
        <w:t>residual soil N</w:t>
      </w:r>
      <w:r w:rsidR="00AA47CC" w:rsidRPr="005B6973">
        <w:rPr>
          <w:color w:val="000000" w:themeColor="text1"/>
        </w:rPr>
        <w:t>, organic matter,</w:t>
      </w:r>
      <w:r w:rsidRPr="005B6973">
        <w:rPr>
          <w:color w:val="000000" w:themeColor="text1"/>
        </w:rPr>
        <w:t xml:space="preserve"> and additional applications of N fertilizer, it is likely that the </w:t>
      </w:r>
      <w:r w:rsidR="00E06C17" w:rsidRPr="005B6973">
        <w:rPr>
          <w:color w:val="000000" w:themeColor="text1"/>
        </w:rPr>
        <w:t xml:space="preserve">leaching </w:t>
      </w:r>
      <w:r w:rsidRPr="005B6973">
        <w:rPr>
          <w:color w:val="000000" w:themeColor="text1"/>
        </w:rPr>
        <w:t>breakpoint</w:t>
      </w:r>
      <w:r w:rsidR="00E06C17" w:rsidRPr="005B6973">
        <w:rPr>
          <w:color w:val="000000" w:themeColor="text1"/>
        </w:rPr>
        <w:t xml:space="preserve"> in a given season</w:t>
      </w:r>
      <w:r w:rsidRPr="005B6973">
        <w:rPr>
          <w:color w:val="000000" w:themeColor="text1"/>
        </w:rPr>
        <w:t xml:space="preserve"> is</w:t>
      </w:r>
      <w:r w:rsidR="00E06C17" w:rsidRPr="005B6973">
        <w:rPr>
          <w:color w:val="000000" w:themeColor="text1"/>
        </w:rPr>
        <w:t xml:space="preserve"> influenced by the previously planted crop </w:t>
      </w:r>
      <w:proofErr w:type="gramStart"/>
      <w:r w:rsidR="00E06C17" w:rsidRPr="005B6973">
        <w:rPr>
          <w:color w:val="000000" w:themeColor="text1"/>
        </w:rPr>
        <w:t>i.e.</w:t>
      </w:r>
      <w:proofErr w:type="gramEnd"/>
      <w:r w:rsidR="00E06C17" w:rsidRPr="005B6973">
        <w:rPr>
          <w:color w:val="000000" w:themeColor="text1"/>
        </w:rPr>
        <w:t xml:space="preserve"> the</w:t>
      </w:r>
      <w:r w:rsidR="00E1584E" w:rsidRPr="005B6973">
        <w:rPr>
          <w:color w:val="000000" w:themeColor="text1"/>
        </w:rPr>
        <w:t xml:space="preserve"> cropping system</w:t>
      </w:r>
      <w:r w:rsidRPr="005B6973">
        <w:rPr>
          <w:color w:val="000000" w:themeColor="text1"/>
        </w:rPr>
        <w:t xml:space="preserve">. </w:t>
      </w:r>
      <w:r w:rsidR="001D0C4C" w:rsidRPr="005B6973">
        <w:rPr>
          <w:color w:val="000000" w:themeColor="text1"/>
        </w:rPr>
        <w:t xml:space="preserve">The two cropping systems that </w:t>
      </w:r>
      <w:r w:rsidR="00353AB8" w:rsidRPr="005B6973">
        <w:rPr>
          <w:color w:val="000000" w:themeColor="text1"/>
        </w:rPr>
        <w:t>account for about 72% of cultivated land in</w:t>
      </w:r>
      <w:r w:rsidR="001D0C4C" w:rsidRPr="005B6973">
        <w:rPr>
          <w:color w:val="000000" w:themeColor="text1"/>
        </w:rPr>
        <w:t xml:space="preserve"> the </w:t>
      </w:r>
      <w:r w:rsidR="00DA485F" w:rsidRPr="005B6973">
        <w:rPr>
          <w:color w:val="000000" w:themeColor="text1"/>
        </w:rPr>
        <w:t xml:space="preserve">top 12 </w:t>
      </w:r>
      <w:r w:rsidR="00B8376F" w:rsidRPr="005B6973">
        <w:rPr>
          <w:color w:val="000000" w:themeColor="text1"/>
        </w:rPr>
        <w:t>maize</w:t>
      </w:r>
      <w:r w:rsidR="008B75BB" w:rsidRPr="005B6973">
        <w:rPr>
          <w:color w:val="000000" w:themeColor="text1"/>
        </w:rPr>
        <w:t xml:space="preserve">-producing states </w:t>
      </w:r>
      <w:r w:rsidR="000D7A08" w:rsidRPr="005B6973">
        <w:rPr>
          <w:color w:val="000000" w:themeColor="text1"/>
        </w:rPr>
        <w:t>in the U.S. (</w:t>
      </w:r>
      <w:r w:rsidR="008B75BB" w:rsidRPr="005B6973">
        <w:rPr>
          <w:color w:val="000000" w:themeColor="text1"/>
        </w:rPr>
        <w:t>comprising the U.S. Midwest</w:t>
      </w:r>
      <w:r w:rsidR="000D7A08" w:rsidRPr="005B6973">
        <w:rPr>
          <w:color w:val="000000" w:themeColor="text1"/>
        </w:rPr>
        <w:t>)</w:t>
      </w:r>
      <w:r w:rsidR="00DF5208" w:rsidRPr="005B6973">
        <w:rPr>
          <w:color w:val="000000" w:themeColor="text1"/>
        </w:rPr>
        <w:t xml:space="preserve"> </w:t>
      </w:r>
      <w:r w:rsidR="001D0C4C" w:rsidRPr="005B6973">
        <w:rPr>
          <w:color w:val="000000" w:themeColor="text1"/>
        </w:rPr>
        <w:t xml:space="preserve">are continuous </w:t>
      </w:r>
      <w:r w:rsidR="00B8376F" w:rsidRPr="005B6973">
        <w:rPr>
          <w:color w:val="000000" w:themeColor="text1"/>
        </w:rPr>
        <w:t>maize</w:t>
      </w:r>
      <w:r w:rsidR="00D872E8" w:rsidRPr="005B6973">
        <w:rPr>
          <w:color w:val="000000" w:themeColor="text1"/>
        </w:rPr>
        <w:t xml:space="preserve"> </w:t>
      </w:r>
      <w:r w:rsidR="001D0C4C" w:rsidRPr="005B6973">
        <w:rPr>
          <w:color w:val="000000" w:themeColor="text1"/>
        </w:rPr>
        <w:t xml:space="preserve">and a two-year rotation of </w:t>
      </w:r>
      <w:r w:rsidR="00B8376F" w:rsidRPr="005B6973">
        <w:rPr>
          <w:color w:val="000000" w:themeColor="text1"/>
        </w:rPr>
        <w:t>maize</w:t>
      </w:r>
      <w:r w:rsidR="001D0C4C" w:rsidRPr="005B6973">
        <w:rPr>
          <w:color w:val="000000" w:themeColor="text1"/>
        </w:rPr>
        <w:t xml:space="preserve"> with soybean</w:t>
      </w:r>
      <w:r w:rsidR="00D240F3" w:rsidRPr="005B6973">
        <w:rPr>
          <w:color w:val="000000" w:themeColor="text1"/>
        </w:rPr>
        <w:t xml:space="preserve"> </w:t>
      </w:r>
      <w:r w:rsidR="006408A9" w:rsidRPr="005B6973">
        <w:rPr>
          <w:color w:val="000000" w:themeColor="text1"/>
        </w:rPr>
        <w:t>in which, typically, no N fertilizer is applied to</w:t>
      </w:r>
      <w:r w:rsidR="00DC75A4">
        <w:rPr>
          <w:color w:val="000000" w:themeColor="text1"/>
        </w:rPr>
        <w:t xml:space="preserve"> the</w:t>
      </w:r>
      <w:r w:rsidR="006408A9" w:rsidRPr="005B6973">
        <w:rPr>
          <w:color w:val="000000" w:themeColor="text1"/>
        </w:rPr>
        <w:t xml:space="preserve"> soybean</w:t>
      </w:r>
      <w:r w:rsidR="00DC75A4">
        <w:rPr>
          <w:color w:val="000000" w:themeColor="text1"/>
        </w:rPr>
        <w:t xml:space="preserve"> phase</w:t>
      </w:r>
      <w:r w:rsidR="00874CC4" w:rsidRPr="005B6973">
        <w:rPr>
          <w:color w:val="000000" w:themeColor="text1"/>
        </w:rPr>
        <w:t xml:space="preserve"> [2</w:t>
      </w:r>
      <w:r w:rsidR="001F2A2B">
        <w:rPr>
          <w:color w:val="000000" w:themeColor="text1"/>
        </w:rPr>
        <w:t>3</w:t>
      </w:r>
      <w:r w:rsidR="00874CC4" w:rsidRPr="005B6973">
        <w:rPr>
          <w:color w:val="000000" w:themeColor="text1"/>
        </w:rPr>
        <w:t>,</w:t>
      </w:r>
      <w:r w:rsidR="005C3EF9" w:rsidRPr="005B6973">
        <w:rPr>
          <w:color w:val="000000" w:themeColor="text1"/>
        </w:rPr>
        <w:t>2</w:t>
      </w:r>
      <w:r w:rsidR="001F2A2B">
        <w:rPr>
          <w:color w:val="000000" w:themeColor="text1"/>
        </w:rPr>
        <w:t>4</w:t>
      </w:r>
      <w:r w:rsidR="005C3EF9" w:rsidRPr="005B6973">
        <w:rPr>
          <w:color w:val="000000" w:themeColor="text1"/>
        </w:rPr>
        <w:t>]</w:t>
      </w:r>
      <w:r w:rsidR="001D0C4C" w:rsidRPr="005B6973">
        <w:rPr>
          <w:color w:val="000000" w:themeColor="text1"/>
        </w:rPr>
        <w:t xml:space="preserve">. </w:t>
      </w:r>
      <w:r w:rsidR="004C405A" w:rsidRPr="005B6973">
        <w:rPr>
          <w:color w:val="000000" w:themeColor="text1"/>
        </w:rPr>
        <w:t xml:space="preserve">Maize rotated with soybean </w:t>
      </w:r>
      <w:r w:rsidR="00E719F0" w:rsidRPr="005B6973">
        <w:rPr>
          <w:color w:val="000000" w:themeColor="text1"/>
        </w:rPr>
        <w:t xml:space="preserve">tends to </w:t>
      </w:r>
      <w:r w:rsidR="004C405A" w:rsidRPr="005B6973">
        <w:rPr>
          <w:color w:val="000000" w:themeColor="text1"/>
        </w:rPr>
        <w:t xml:space="preserve">yield 15% higher </w:t>
      </w:r>
      <w:r w:rsidR="00E719F0" w:rsidRPr="005B6973">
        <w:rPr>
          <w:color w:val="000000" w:themeColor="text1"/>
        </w:rPr>
        <w:t xml:space="preserve">than continuous maize </w:t>
      </w:r>
      <w:r w:rsidR="004C405A" w:rsidRPr="005B6973">
        <w:rPr>
          <w:color w:val="000000" w:themeColor="text1"/>
        </w:rPr>
        <w:t>despite receiving 30% less N fertilizer input, raising questions about how the fate of N inputs differ</w:t>
      </w:r>
      <w:r w:rsidR="00D327EC" w:rsidRPr="005B6973">
        <w:rPr>
          <w:color w:val="000000" w:themeColor="text1"/>
        </w:rPr>
        <w:t>s</w:t>
      </w:r>
      <w:r w:rsidR="004C405A" w:rsidRPr="005B6973">
        <w:rPr>
          <w:color w:val="000000" w:themeColor="text1"/>
        </w:rPr>
        <w:t xml:space="preserve"> </w:t>
      </w:r>
      <w:r w:rsidR="00D327EC" w:rsidRPr="005B6973">
        <w:rPr>
          <w:color w:val="000000" w:themeColor="text1"/>
        </w:rPr>
        <w:t>between the two systems</w:t>
      </w:r>
      <w:r w:rsidR="0081305E" w:rsidRPr="005B6973">
        <w:rPr>
          <w:color w:val="000000" w:themeColor="text1"/>
        </w:rPr>
        <w:t xml:space="preserve"> [2</w:t>
      </w:r>
      <w:r w:rsidR="001F2A2B">
        <w:rPr>
          <w:color w:val="000000" w:themeColor="text1"/>
        </w:rPr>
        <w:t>5</w:t>
      </w:r>
      <w:r w:rsidR="0081305E" w:rsidRPr="005B6973">
        <w:rPr>
          <w:color w:val="000000" w:themeColor="text1"/>
        </w:rPr>
        <w:t>]</w:t>
      </w:r>
      <w:r w:rsidR="004C405A" w:rsidRPr="005B6973">
        <w:rPr>
          <w:color w:val="000000" w:themeColor="text1"/>
        </w:rPr>
        <w:t>.</w:t>
      </w:r>
      <w:r w:rsidR="00D327EC" w:rsidRPr="005B6973">
        <w:rPr>
          <w:color w:val="000000" w:themeColor="text1"/>
        </w:rPr>
        <w:t xml:space="preserve"> Moreover, </w:t>
      </w:r>
      <w:r w:rsidR="00203489" w:rsidRPr="005B6973">
        <w:rPr>
          <w:color w:val="000000" w:themeColor="text1"/>
        </w:rPr>
        <w:t xml:space="preserve">the organic N inputs, both from previous crop residue and soybean N fixation may have an additive effect on how much N is lost from N fertilizer. </w:t>
      </w:r>
      <w:r w:rsidR="00043E96" w:rsidRPr="005B6973">
        <w:rPr>
          <w:color w:val="000000" w:themeColor="text1"/>
        </w:rPr>
        <w:t>P</w:t>
      </w:r>
      <w:r w:rsidR="00F31F53" w:rsidRPr="005B6973">
        <w:rPr>
          <w:color w:val="000000" w:themeColor="text1"/>
        </w:rPr>
        <w:t xml:space="preserve">revious studies </w:t>
      </w:r>
      <w:r w:rsidR="00E06C17" w:rsidRPr="005B6973">
        <w:rPr>
          <w:color w:val="000000" w:themeColor="text1"/>
        </w:rPr>
        <w:t xml:space="preserve">that have looked at system effects on leaching are often short-term (3-4 years) and </w:t>
      </w:r>
      <w:r w:rsidR="005E2D2D" w:rsidRPr="005B6973">
        <w:rPr>
          <w:color w:val="000000" w:themeColor="text1"/>
        </w:rPr>
        <w:t xml:space="preserve">have </w:t>
      </w:r>
      <w:r w:rsidR="00F31F53" w:rsidRPr="005B6973">
        <w:rPr>
          <w:color w:val="000000" w:themeColor="text1"/>
        </w:rPr>
        <w:t xml:space="preserve">noted that </w:t>
      </w:r>
      <w:r w:rsidR="00E06C17" w:rsidRPr="005B6973">
        <w:rPr>
          <w:color w:val="000000" w:themeColor="text1"/>
        </w:rPr>
        <w:t xml:space="preserve">extreme </w:t>
      </w:r>
      <w:r w:rsidR="00DF5208" w:rsidRPr="005B6973">
        <w:rPr>
          <w:color w:val="000000" w:themeColor="text1"/>
        </w:rPr>
        <w:t xml:space="preserve">variability in </w:t>
      </w:r>
      <w:r w:rsidR="00DA485F" w:rsidRPr="005B6973">
        <w:rPr>
          <w:color w:val="000000" w:themeColor="text1"/>
        </w:rPr>
        <w:t>s</w:t>
      </w:r>
      <w:r w:rsidR="00DF5208" w:rsidRPr="005B6973">
        <w:rPr>
          <w:color w:val="000000" w:themeColor="text1"/>
        </w:rPr>
        <w:t xml:space="preserve">easonal </w:t>
      </w:r>
      <w:r w:rsidR="001D0C4C" w:rsidRPr="005B6973">
        <w:rPr>
          <w:color w:val="000000" w:themeColor="text1"/>
        </w:rPr>
        <w:t>precipitation</w:t>
      </w:r>
      <w:r w:rsidR="00F31F53" w:rsidRPr="005B6973">
        <w:rPr>
          <w:color w:val="000000" w:themeColor="text1"/>
        </w:rPr>
        <w:t xml:space="preserve"> appear</w:t>
      </w:r>
      <w:r w:rsidR="00462562" w:rsidRPr="005B6973">
        <w:rPr>
          <w:color w:val="000000" w:themeColor="text1"/>
        </w:rPr>
        <w:t>s</w:t>
      </w:r>
      <w:r w:rsidR="00F31F53" w:rsidRPr="005B6973">
        <w:rPr>
          <w:color w:val="000000" w:themeColor="text1"/>
        </w:rPr>
        <w:t xml:space="preserve"> to </w:t>
      </w:r>
      <w:r w:rsidR="00DA485F" w:rsidRPr="005B6973">
        <w:rPr>
          <w:color w:val="000000" w:themeColor="text1"/>
        </w:rPr>
        <w:t>influence</w:t>
      </w:r>
      <w:r w:rsidR="00D872E8" w:rsidRPr="005B6973">
        <w:rPr>
          <w:color w:val="000000" w:themeColor="text1"/>
        </w:rPr>
        <w:t xml:space="preserve"> the fate of</w:t>
      </w:r>
      <w:r w:rsidR="00DA485F" w:rsidRPr="005B6973">
        <w:rPr>
          <w:color w:val="000000" w:themeColor="text1"/>
        </w:rPr>
        <w:t xml:space="preserve"> </w:t>
      </w:r>
      <w:r w:rsidR="00F31F53" w:rsidRPr="005B6973">
        <w:rPr>
          <w:color w:val="000000" w:themeColor="text1"/>
        </w:rPr>
        <w:t>NO</w:t>
      </w:r>
      <w:r w:rsidR="00F31F53" w:rsidRPr="005B6973">
        <w:rPr>
          <w:color w:val="000000" w:themeColor="text1"/>
          <w:vertAlign w:val="subscript"/>
        </w:rPr>
        <w:t>3</w:t>
      </w:r>
      <w:r w:rsidR="00F31F53" w:rsidRPr="005B6973">
        <w:rPr>
          <w:color w:val="000000" w:themeColor="text1"/>
        </w:rPr>
        <w:t>-</w:t>
      </w:r>
      <w:r w:rsidR="00D872E8" w:rsidRPr="005B6973">
        <w:rPr>
          <w:color w:val="000000" w:themeColor="text1"/>
        </w:rPr>
        <w:t>N in the soil profile</w:t>
      </w:r>
      <w:r w:rsidR="00F31F53" w:rsidRPr="005B6973">
        <w:rPr>
          <w:color w:val="000000" w:themeColor="text1"/>
        </w:rPr>
        <w:t xml:space="preserve">, particularly </w:t>
      </w:r>
      <w:r w:rsidR="00462562" w:rsidRPr="005B6973">
        <w:rPr>
          <w:color w:val="000000" w:themeColor="text1"/>
        </w:rPr>
        <w:t xml:space="preserve">during a </w:t>
      </w:r>
      <w:r w:rsidR="00F31F53" w:rsidRPr="005B6973">
        <w:rPr>
          <w:color w:val="000000" w:themeColor="text1"/>
        </w:rPr>
        <w:t>soybean</w:t>
      </w:r>
      <w:r w:rsidR="00462562" w:rsidRPr="005B6973">
        <w:rPr>
          <w:color w:val="000000" w:themeColor="text1"/>
        </w:rPr>
        <w:t xml:space="preserve"> year</w:t>
      </w:r>
      <w:r w:rsidR="00F31F53" w:rsidRPr="005B6973">
        <w:rPr>
          <w:color w:val="000000" w:themeColor="text1"/>
        </w:rPr>
        <w:t xml:space="preserve">, potentially masking </w:t>
      </w:r>
      <w:r w:rsidR="00DF5208" w:rsidRPr="005B6973">
        <w:rPr>
          <w:color w:val="000000" w:themeColor="text1"/>
        </w:rPr>
        <w:t xml:space="preserve">any differences in </w:t>
      </w:r>
      <w:r w:rsidR="00F31F53" w:rsidRPr="005B6973">
        <w:rPr>
          <w:color w:val="000000" w:themeColor="text1"/>
        </w:rPr>
        <w:t xml:space="preserve">the relationship between </w:t>
      </w:r>
      <w:r w:rsidR="00DF5208" w:rsidRPr="005B6973">
        <w:rPr>
          <w:color w:val="000000" w:themeColor="text1"/>
        </w:rPr>
        <w:t xml:space="preserve">fertilizer </w:t>
      </w:r>
      <w:r w:rsidR="00F31F53" w:rsidRPr="005B6973">
        <w:rPr>
          <w:color w:val="000000" w:themeColor="text1"/>
        </w:rPr>
        <w:t>N rate and NO</w:t>
      </w:r>
      <w:r w:rsidR="00F31F53" w:rsidRPr="005B6973">
        <w:rPr>
          <w:color w:val="000000" w:themeColor="text1"/>
          <w:vertAlign w:val="subscript"/>
        </w:rPr>
        <w:t>3</w:t>
      </w:r>
      <w:r w:rsidR="00F31F53" w:rsidRPr="005B6973">
        <w:rPr>
          <w:color w:val="000000" w:themeColor="text1"/>
        </w:rPr>
        <w:t xml:space="preserve">-N </w:t>
      </w:r>
      <w:r w:rsidR="00D872E8" w:rsidRPr="005B6973">
        <w:rPr>
          <w:color w:val="000000" w:themeColor="text1"/>
        </w:rPr>
        <w:t xml:space="preserve">leaching </w:t>
      </w:r>
      <w:r w:rsidR="00F31F53" w:rsidRPr="005B6973">
        <w:rPr>
          <w:color w:val="000000" w:themeColor="text1"/>
        </w:rPr>
        <w:t xml:space="preserve">load </w:t>
      </w:r>
      <w:r w:rsidR="00DF5208" w:rsidRPr="005B6973">
        <w:rPr>
          <w:color w:val="000000" w:themeColor="text1"/>
        </w:rPr>
        <w:t xml:space="preserve">in these two cropping systems </w:t>
      </w:r>
      <w:r w:rsidR="005C3EF9" w:rsidRPr="005B6973">
        <w:rPr>
          <w:color w:val="000000" w:themeColor="text1"/>
        </w:rPr>
        <w:t>[</w:t>
      </w:r>
      <w:r w:rsidR="001F2A2B" w:rsidRPr="005B6973">
        <w:rPr>
          <w:color w:val="000000" w:themeColor="text1"/>
        </w:rPr>
        <w:t>1</w:t>
      </w:r>
      <w:r w:rsidR="001F2A2B">
        <w:rPr>
          <w:color w:val="000000" w:themeColor="text1"/>
        </w:rPr>
        <w:t>1</w:t>
      </w:r>
      <w:r w:rsidR="005C3EF9" w:rsidRPr="005B6973">
        <w:rPr>
          <w:color w:val="000000" w:themeColor="text1"/>
        </w:rPr>
        <w:t>,</w:t>
      </w:r>
      <w:r w:rsidR="001F2A2B" w:rsidRPr="005B6973">
        <w:rPr>
          <w:color w:val="000000" w:themeColor="text1"/>
        </w:rPr>
        <w:t>1</w:t>
      </w:r>
      <w:r w:rsidR="001F2A2B">
        <w:rPr>
          <w:color w:val="000000" w:themeColor="text1"/>
        </w:rPr>
        <w:t>3</w:t>
      </w:r>
      <w:r w:rsidR="005C3EF9" w:rsidRPr="005B6973">
        <w:rPr>
          <w:color w:val="000000" w:themeColor="text1"/>
        </w:rPr>
        <w:t>,</w:t>
      </w:r>
      <w:r w:rsidR="001F2A2B" w:rsidRPr="005B6973">
        <w:rPr>
          <w:color w:val="000000" w:themeColor="text1"/>
        </w:rPr>
        <w:t>2</w:t>
      </w:r>
      <w:r w:rsidR="001F2A2B">
        <w:rPr>
          <w:color w:val="000000" w:themeColor="text1"/>
        </w:rPr>
        <w:t>6</w:t>
      </w:r>
      <w:r w:rsidR="005C3EF9" w:rsidRPr="005B6973">
        <w:rPr>
          <w:color w:val="000000" w:themeColor="text1"/>
        </w:rPr>
        <w:t>-</w:t>
      </w:r>
      <w:r w:rsidR="001F2A2B">
        <w:rPr>
          <w:color w:val="000000" w:themeColor="text1"/>
        </w:rPr>
        <w:t>30</w:t>
      </w:r>
      <w:r w:rsidR="00213DCE" w:rsidRPr="005B6973">
        <w:rPr>
          <w:color w:val="000000" w:themeColor="text1"/>
        </w:rPr>
        <w:t>]</w:t>
      </w:r>
      <w:r w:rsidR="00F31F53" w:rsidRPr="005B6973">
        <w:rPr>
          <w:color w:val="000000" w:themeColor="text1"/>
        </w:rPr>
        <w:t xml:space="preserve">. There is need to expand on these previous findings to </w:t>
      </w:r>
      <w:r w:rsidR="00D327EC" w:rsidRPr="005B6973">
        <w:rPr>
          <w:color w:val="000000" w:themeColor="text1"/>
        </w:rPr>
        <w:t>know</w:t>
      </w:r>
      <w:r w:rsidR="00F31F53" w:rsidRPr="005B6973">
        <w:rPr>
          <w:color w:val="000000" w:themeColor="text1"/>
        </w:rPr>
        <w:t xml:space="preserve"> if cropping system selection alters the impact N fertilizer rate selection has on NO</w:t>
      </w:r>
      <w:r w:rsidR="00F31F53" w:rsidRPr="005B6973">
        <w:rPr>
          <w:color w:val="000000" w:themeColor="text1"/>
          <w:vertAlign w:val="subscript"/>
        </w:rPr>
        <w:t>3</w:t>
      </w:r>
      <w:r w:rsidR="00F31F53" w:rsidRPr="005B6973">
        <w:rPr>
          <w:color w:val="000000" w:themeColor="text1"/>
        </w:rPr>
        <w:t>-N leaching and if this relationship is consistent across multiple environments (climate and soil).</w:t>
      </w:r>
      <w:r w:rsidR="00C1143D" w:rsidRPr="005B6973">
        <w:rPr>
          <w:color w:val="000000" w:themeColor="text1"/>
        </w:rPr>
        <w:t xml:space="preserve"> </w:t>
      </w:r>
    </w:p>
    <w:p w14:paraId="5D539998" w14:textId="77777777" w:rsidR="005B6973" w:rsidRPr="005B6973" w:rsidRDefault="005B6973" w:rsidP="00F80153">
      <w:pPr>
        <w:rPr>
          <w:color w:val="000000" w:themeColor="text1"/>
        </w:rPr>
      </w:pPr>
    </w:p>
    <w:p w14:paraId="4D870ADE" w14:textId="650C6C83" w:rsidR="00BA513D" w:rsidRDefault="00BA513D" w:rsidP="00F80153">
      <w:pPr>
        <w:rPr>
          <w:color w:val="000000" w:themeColor="text1"/>
        </w:rPr>
      </w:pPr>
      <w:r w:rsidRPr="005B6973">
        <w:rPr>
          <w:color w:val="000000" w:themeColor="text1"/>
        </w:rPr>
        <w:t>Cropping system models have been</w:t>
      </w:r>
      <w:r w:rsidR="00172FCF" w:rsidRPr="005B6973">
        <w:rPr>
          <w:color w:val="000000" w:themeColor="text1"/>
        </w:rPr>
        <w:t xml:space="preserve"> successfully</w:t>
      </w:r>
      <w:r w:rsidRPr="005B6973">
        <w:rPr>
          <w:color w:val="000000" w:themeColor="text1"/>
        </w:rPr>
        <w:t xml:space="preserve"> used to simulate NO</w:t>
      </w:r>
      <w:r w:rsidRPr="005B6973">
        <w:rPr>
          <w:color w:val="000000" w:themeColor="text1"/>
          <w:vertAlign w:val="subscript"/>
        </w:rPr>
        <w:t>3</w:t>
      </w:r>
      <w:r w:rsidRPr="005B6973">
        <w:rPr>
          <w:color w:val="000000" w:themeColor="text1"/>
        </w:rPr>
        <w:t xml:space="preserve">-N leaching </w:t>
      </w:r>
      <w:r w:rsidR="005C3EF9" w:rsidRPr="005B6973">
        <w:rPr>
          <w:color w:val="000000" w:themeColor="text1"/>
        </w:rPr>
        <w:t>[</w:t>
      </w:r>
      <w:r w:rsidR="0081305E" w:rsidRPr="005B6973">
        <w:rPr>
          <w:color w:val="000000" w:themeColor="text1"/>
        </w:rPr>
        <w:t>3</w:t>
      </w:r>
      <w:r w:rsidR="001F2A2B">
        <w:rPr>
          <w:color w:val="000000" w:themeColor="text1"/>
        </w:rPr>
        <w:t>1</w:t>
      </w:r>
      <w:r w:rsidR="005C3EF9" w:rsidRPr="005B6973">
        <w:rPr>
          <w:color w:val="000000" w:themeColor="text1"/>
        </w:rPr>
        <w:t>]</w:t>
      </w:r>
      <w:r w:rsidRPr="005B6973">
        <w:rPr>
          <w:color w:val="000000" w:themeColor="text1"/>
        </w:rPr>
        <w:t xml:space="preserve">. These </w:t>
      </w:r>
      <w:r w:rsidR="00B8546C" w:rsidRPr="005B6973">
        <w:rPr>
          <w:color w:val="000000" w:themeColor="text1"/>
        </w:rPr>
        <w:t xml:space="preserve">process-based </w:t>
      </w:r>
      <w:r w:rsidRPr="005B6973">
        <w:rPr>
          <w:color w:val="000000" w:themeColor="text1"/>
        </w:rPr>
        <w:t>models can</w:t>
      </w:r>
      <w:r w:rsidR="00AA14E8" w:rsidRPr="005B6973">
        <w:rPr>
          <w:color w:val="000000" w:themeColor="text1"/>
        </w:rPr>
        <w:t xml:space="preserve"> investigate</w:t>
      </w:r>
      <w:r w:rsidRPr="005B6973">
        <w:rPr>
          <w:color w:val="000000" w:themeColor="text1"/>
        </w:rPr>
        <w:t xml:space="preserve"> the factors driving NO</w:t>
      </w:r>
      <w:r w:rsidRPr="005B6973">
        <w:rPr>
          <w:color w:val="000000" w:themeColor="text1"/>
          <w:vertAlign w:val="subscript"/>
        </w:rPr>
        <w:t>3</w:t>
      </w:r>
      <w:r w:rsidRPr="005B6973">
        <w:rPr>
          <w:color w:val="000000" w:themeColor="text1"/>
        </w:rPr>
        <w:t xml:space="preserve">-N leaching independent of each other without losing the complexity of the full cropping system. </w:t>
      </w:r>
      <w:r w:rsidR="00F65772" w:rsidRPr="005B6973">
        <w:rPr>
          <w:color w:val="000000" w:themeColor="text1"/>
        </w:rPr>
        <w:t xml:space="preserve">Specifically, </w:t>
      </w:r>
      <w:r w:rsidRPr="005B6973">
        <w:rPr>
          <w:color w:val="000000" w:themeColor="text1"/>
        </w:rPr>
        <w:t xml:space="preserve">Agricultural Production Systems </w:t>
      </w:r>
      <w:proofErr w:type="spellStart"/>
      <w:r w:rsidRPr="005B6973">
        <w:rPr>
          <w:color w:val="000000" w:themeColor="text1"/>
        </w:rPr>
        <w:t>sIMulator</w:t>
      </w:r>
      <w:proofErr w:type="spellEnd"/>
      <w:r w:rsidRPr="005B6973">
        <w:rPr>
          <w:color w:val="000000" w:themeColor="text1"/>
        </w:rPr>
        <w:t xml:space="preserve"> (APSIM)</w:t>
      </w:r>
      <w:r w:rsidR="004117F8" w:rsidRPr="005B6973">
        <w:rPr>
          <w:color w:val="000000" w:themeColor="text1"/>
        </w:rPr>
        <w:t xml:space="preserve"> </w:t>
      </w:r>
      <w:r w:rsidR="00213DCE" w:rsidRPr="005B6973">
        <w:rPr>
          <w:color w:val="000000" w:themeColor="text1"/>
        </w:rPr>
        <w:t>(</w:t>
      </w:r>
      <w:r w:rsidR="005C3EF9" w:rsidRPr="005B6973">
        <w:rPr>
          <w:color w:val="000000" w:themeColor="text1"/>
        </w:rPr>
        <w:t>[3</w:t>
      </w:r>
      <w:r w:rsidR="001F2A2B">
        <w:rPr>
          <w:color w:val="000000" w:themeColor="text1"/>
        </w:rPr>
        <w:t>2</w:t>
      </w:r>
      <w:r w:rsidR="00213DCE" w:rsidRPr="005B6973">
        <w:rPr>
          <w:color w:val="000000" w:themeColor="text1"/>
        </w:rPr>
        <w:t>]</w:t>
      </w:r>
      <w:r w:rsidR="004117F8" w:rsidRPr="005B6973">
        <w:rPr>
          <w:color w:val="000000" w:themeColor="text1"/>
        </w:rPr>
        <w:t xml:space="preserve">; </w:t>
      </w:r>
      <w:hyperlink r:id="rId8" w:history="1">
        <w:r w:rsidR="004117F8" w:rsidRPr="005B6973">
          <w:rPr>
            <w:rStyle w:val="Hyperlink"/>
            <w:color w:val="000000" w:themeColor="text1"/>
          </w:rPr>
          <w:t>www.apsim.info</w:t>
        </w:r>
      </w:hyperlink>
      <w:r w:rsidR="00213DCE" w:rsidRPr="005B6973">
        <w:rPr>
          <w:color w:val="000000" w:themeColor="text1"/>
        </w:rPr>
        <w:t>)</w:t>
      </w:r>
      <w:r w:rsidR="00F65772" w:rsidRPr="005B6973">
        <w:rPr>
          <w:color w:val="000000" w:themeColor="text1"/>
        </w:rPr>
        <w:t xml:space="preserve"> has been found to accurately predict both AONR </w:t>
      </w:r>
      <w:r w:rsidR="005C3EF9" w:rsidRPr="005B6973">
        <w:rPr>
          <w:color w:val="000000" w:themeColor="text1"/>
        </w:rPr>
        <w:t>[1</w:t>
      </w:r>
      <w:r w:rsidR="0081305E" w:rsidRPr="005B6973">
        <w:rPr>
          <w:color w:val="000000" w:themeColor="text1"/>
        </w:rPr>
        <w:t>7</w:t>
      </w:r>
      <w:r w:rsidR="005C3EF9" w:rsidRPr="005B6973">
        <w:rPr>
          <w:color w:val="000000" w:themeColor="text1"/>
        </w:rPr>
        <w:t>]</w:t>
      </w:r>
      <w:r w:rsidR="00F65772" w:rsidRPr="005B6973">
        <w:rPr>
          <w:color w:val="000000" w:themeColor="text1"/>
        </w:rPr>
        <w:t xml:space="preserve"> and NO</w:t>
      </w:r>
      <w:r w:rsidR="00F65772" w:rsidRPr="005B6973">
        <w:rPr>
          <w:color w:val="000000" w:themeColor="text1"/>
          <w:vertAlign w:val="subscript"/>
        </w:rPr>
        <w:t>3</w:t>
      </w:r>
      <w:r w:rsidR="00F65772" w:rsidRPr="005B6973">
        <w:rPr>
          <w:color w:val="000000" w:themeColor="text1"/>
        </w:rPr>
        <w:t xml:space="preserve">-N leaching </w:t>
      </w:r>
      <w:r w:rsidR="005C3EF9" w:rsidRPr="005B6973">
        <w:rPr>
          <w:color w:val="000000" w:themeColor="text1"/>
        </w:rPr>
        <w:t>[1</w:t>
      </w:r>
      <w:r w:rsidR="001F2A2B">
        <w:rPr>
          <w:color w:val="000000" w:themeColor="text1"/>
        </w:rPr>
        <w:t>5</w:t>
      </w:r>
      <w:r w:rsidR="005C3EF9" w:rsidRPr="005B6973">
        <w:rPr>
          <w:color w:val="000000" w:themeColor="text1"/>
        </w:rPr>
        <w:t>]</w:t>
      </w:r>
      <w:r w:rsidR="00D872E8" w:rsidRPr="005B6973">
        <w:rPr>
          <w:color w:val="000000" w:themeColor="text1"/>
        </w:rPr>
        <w:t xml:space="preserve"> in the U.S. Midwest</w:t>
      </w:r>
      <w:r w:rsidR="00F65772" w:rsidRPr="005B6973">
        <w:rPr>
          <w:color w:val="000000" w:themeColor="text1"/>
        </w:rPr>
        <w:t xml:space="preserve">. </w:t>
      </w:r>
      <w:r w:rsidRPr="005B6973">
        <w:rPr>
          <w:color w:val="000000" w:themeColor="text1"/>
        </w:rPr>
        <w:t xml:space="preserve">In their 2014 analysis, </w:t>
      </w:r>
      <w:proofErr w:type="spellStart"/>
      <w:r w:rsidRPr="005B6973">
        <w:rPr>
          <w:color w:val="000000" w:themeColor="text1"/>
        </w:rPr>
        <w:t>Laan</w:t>
      </w:r>
      <w:proofErr w:type="spellEnd"/>
      <w:r w:rsidRPr="005B6973">
        <w:rPr>
          <w:color w:val="000000" w:themeColor="text1"/>
        </w:rPr>
        <w:t xml:space="preserve"> et al. </w:t>
      </w:r>
      <w:r w:rsidR="005C3EF9" w:rsidRPr="005B6973">
        <w:rPr>
          <w:color w:val="000000" w:themeColor="text1"/>
        </w:rPr>
        <w:t>[</w:t>
      </w:r>
      <w:r w:rsidR="0081305E" w:rsidRPr="005B6973">
        <w:rPr>
          <w:color w:val="000000" w:themeColor="text1"/>
        </w:rPr>
        <w:t>3</w:t>
      </w:r>
      <w:r w:rsidR="001F2A2B">
        <w:rPr>
          <w:color w:val="000000" w:themeColor="text1"/>
        </w:rPr>
        <w:t>1</w:t>
      </w:r>
      <w:r w:rsidR="005C3EF9" w:rsidRPr="005B6973">
        <w:rPr>
          <w:color w:val="000000" w:themeColor="text1"/>
        </w:rPr>
        <w:t xml:space="preserve">] </w:t>
      </w:r>
      <w:r w:rsidRPr="005B6973">
        <w:rPr>
          <w:color w:val="000000" w:themeColor="text1"/>
        </w:rPr>
        <w:t xml:space="preserve">called upon researchers to use such </w:t>
      </w:r>
      <w:r w:rsidR="00D872E8" w:rsidRPr="005B6973">
        <w:rPr>
          <w:color w:val="000000" w:themeColor="text1"/>
        </w:rPr>
        <w:t>process-based models</w:t>
      </w:r>
      <w:r w:rsidRPr="005B6973">
        <w:rPr>
          <w:color w:val="000000" w:themeColor="text1"/>
        </w:rPr>
        <w:t xml:space="preserve"> in conjunction with data from multi-year field studies to improve our understanding of the processes driving NO</w:t>
      </w:r>
      <w:r w:rsidRPr="005B6973">
        <w:rPr>
          <w:color w:val="000000" w:themeColor="text1"/>
          <w:vertAlign w:val="subscript"/>
        </w:rPr>
        <w:t>3</w:t>
      </w:r>
      <w:r w:rsidRPr="005B6973">
        <w:rPr>
          <w:color w:val="000000" w:themeColor="text1"/>
        </w:rPr>
        <w:t xml:space="preserve">-N </w:t>
      </w:r>
      <w:r w:rsidRPr="005B6973">
        <w:rPr>
          <w:color w:val="000000" w:themeColor="text1"/>
        </w:rPr>
        <w:lastRenderedPageBreak/>
        <w:t xml:space="preserve">leaching. </w:t>
      </w:r>
      <w:r w:rsidR="00B8546C" w:rsidRPr="005B6973">
        <w:rPr>
          <w:color w:val="000000" w:themeColor="text1"/>
        </w:rPr>
        <w:t xml:space="preserve">Roberts et al. </w:t>
      </w:r>
      <w:r w:rsidR="005C3EF9" w:rsidRPr="005B6973">
        <w:rPr>
          <w:color w:val="000000" w:themeColor="text1"/>
        </w:rPr>
        <w:t>[3</w:t>
      </w:r>
      <w:r w:rsidR="001F2A2B">
        <w:rPr>
          <w:color w:val="000000" w:themeColor="text1"/>
        </w:rPr>
        <w:t>3</w:t>
      </w:r>
      <w:r w:rsidR="005C3EF9" w:rsidRPr="005B6973">
        <w:rPr>
          <w:color w:val="000000" w:themeColor="text1"/>
        </w:rPr>
        <w:t>]</w:t>
      </w:r>
      <w:r w:rsidR="00B8546C" w:rsidRPr="005B6973">
        <w:rPr>
          <w:color w:val="000000" w:themeColor="text1"/>
        </w:rPr>
        <w:t xml:space="preserve"> found that using a statistical model in combination with a process-based model significantly improves the accuracy and scope of </w:t>
      </w:r>
      <w:r w:rsidR="009962B4" w:rsidRPr="005B6973">
        <w:rPr>
          <w:color w:val="000000" w:themeColor="text1"/>
        </w:rPr>
        <w:t xml:space="preserve">the </w:t>
      </w:r>
      <w:r w:rsidR="00B8546C" w:rsidRPr="005B6973">
        <w:rPr>
          <w:color w:val="000000" w:themeColor="text1"/>
        </w:rPr>
        <w:t xml:space="preserve">process-based model’s predictions. </w:t>
      </w:r>
      <w:r w:rsidR="005D5A27" w:rsidRPr="005B6973">
        <w:rPr>
          <w:color w:val="000000" w:themeColor="text1"/>
        </w:rPr>
        <w:t>Therefore, i</w:t>
      </w:r>
      <w:r w:rsidR="00DF5375" w:rsidRPr="005B6973">
        <w:rPr>
          <w:color w:val="000000" w:themeColor="text1"/>
        </w:rPr>
        <w:t>n this study</w:t>
      </w:r>
      <w:r w:rsidR="00D872E8" w:rsidRPr="005B6973">
        <w:rPr>
          <w:color w:val="000000" w:themeColor="text1"/>
        </w:rPr>
        <w:t>,</w:t>
      </w:r>
      <w:r w:rsidR="00DF5375" w:rsidRPr="005B6973">
        <w:rPr>
          <w:color w:val="000000" w:themeColor="text1"/>
        </w:rPr>
        <w:t xml:space="preserve"> b</w:t>
      </w:r>
      <w:r w:rsidR="00B8546C" w:rsidRPr="005B6973">
        <w:rPr>
          <w:color w:val="000000" w:themeColor="text1"/>
        </w:rPr>
        <w:t>y fitting a statistical model to the outputs from APSIM, we distill</w:t>
      </w:r>
      <w:r w:rsidR="00D872E8" w:rsidRPr="005B6973">
        <w:rPr>
          <w:color w:val="000000" w:themeColor="text1"/>
        </w:rPr>
        <w:t>ed</w:t>
      </w:r>
      <w:r w:rsidR="00B8546C" w:rsidRPr="005B6973">
        <w:rPr>
          <w:color w:val="000000" w:themeColor="text1"/>
        </w:rPr>
        <w:t xml:space="preserve"> APSIM’s complexity into </w:t>
      </w:r>
      <w:r w:rsidR="00DC75A4">
        <w:rPr>
          <w:color w:val="000000" w:themeColor="text1"/>
        </w:rPr>
        <w:t>select</w:t>
      </w:r>
      <w:r w:rsidR="00D872E8" w:rsidRPr="005B6973">
        <w:rPr>
          <w:color w:val="000000" w:themeColor="text1"/>
        </w:rPr>
        <w:t xml:space="preserve"> parameters that we </w:t>
      </w:r>
      <w:r w:rsidR="00B8546C" w:rsidRPr="005B6973">
        <w:rPr>
          <w:color w:val="000000" w:themeColor="text1"/>
        </w:rPr>
        <w:t>then use</w:t>
      </w:r>
      <w:r w:rsidR="00D872E8" w:rsidRPr="005B6973">
        <w:rPr>
          <w:color w:val="000000" w:themeColor="text1"/>
        </w:rPr>
        <w:t>d</w:t>
      </w:r>
      <w:r w:rsidR="00B8546C" w:rsidRPr="005B6973">
        <w:rPr>
          <w:color w:val="000000" w:themeColor="text1"/>
        </w:rPr>
        <w:t xml:space="preserve"> </w:t>
      </w:r>
      <w:r w:rsidR="00DF5375" w:rsidRPr="005B6973">
        <w:rPr>
          <w:color w:val="000000" w:themeColor="text1"/>
        </w:rPr>
        <w:t>to answer</w:t>
      </w:r>
      <w:r w:rsidR="0038565C" w:rsidRPr="005B6973">
        <w:rPr>
          <w:color w:val="000000" w:themeColor="text1"/>
        </w:rPr>
        <w:t xml:space="preserve"> </w:t>
      </w:r>
      <w:r w:rsidR="00DC75A4">
        <w:rPr>
          <w:color w:val="000000" w:themeColor="text1"/>
        </w:rPr>
        <w:t>two</w:t>
      </w:r>
      <w:r w:rsidR="00DF5375" w:rsidRPr="005B6973">
        <w:rPr>
          <w:color w:val="000000" w:themeColor="text1"/>
        </w:rPr>
        <w:t xml:space="preserve"> targeted questions: </w:t>
      </w:r>
      <w:r w:rsidR="00A97FFC" w:rsidRPr="005B6973">
        <w:rPr>
          <w:color w:val="000000" w:themeColor="text1"/>
        </w:rPr>
        <w:t>(1) is the leaching br</w:t>
      </w:r>
      <w:r w:rsidR="00034D5B" w:rsidRPr="005B6973">
        <w:rPr>
          <w:color w:val="000000" w:themeColor="text1"/>
        </w:rPr>
        <w:t>eakpoint related to the AONR</w:t>
      </w:r>
      <w:r w:rsidR="009962B4" w:rsidRPr="005B6973">
        <w:rPr>
          <w:color w:val="000000" w:themeColor="text1"/>
        </w:rPr>
        <w:t>?</w:t>
      </w:r>
      <w:r w:rsidR="00034D5B" w:rsidRPr="005B6973">
        <w:rPr>
          <w:color w:val="000000" w:themeColor="text1"/>
        </w:rPr>
        <w:t xml:space="preserve"> (</w:t>
      </w:r>
      <w:r w:rsidR="00927654" w:rsidRPr="005B6973">
        <w:rPr>
          <w:color w:val="000000" w:themeColor="text1"/>
        </w:rPr>
        <w:t>2</w:t>
      </w:r>
      <w:r w:rsidR="00034D5B" w:rsidRPr="005B6973">
        <w:rPr>
          <w:color w:val="000000" w:themeColor="text1"/>
        </w:rPr>
        <w:t>)</w:t>
      </w:r>
      <w:r w:rsidR="00A97FFC" w:rsidRPr="005B6973">
        <w:rPr>
          <w:color w:val="000000" w:themeColor="text1"/>
        </w:rPr>
        <w:t xml:space="preserve"> does </w:t>
      </w:r>
      <w:r w:rsidR="00034D5B" w:rsidRPr="005B6973">
        <w:rPr>
          <w:color w:val="000000" w:themeColor="text1"/>
        </w:rPr>
        <w:t>this relationship</w:t>
      </w:r>
      <w:r w:rsidR="00A97FFC" w:rsidRPr="005B6973">
        <w:rPr>
          <w:color w:val="000000" w:themeColor="text1"/>
        </w:rPr>
        <w:t xml:space="preserve"> differ with site location and/or crop</w:t>
      </w:r>
      <w:r w:rsidR="007213D1" w:rsidRPr="005B6973">
        <w:rPr>
          <w:color w:val="000000" w:themeColor="text1"/>
        </w:rPr>
        <w:t>ping</w:t>
      </w:r>
      <w:r w:rsidR="00A97FFC" w:rsidRPr="005B6973">
        <w:rPr>
          <w:color w:val="000000" w:themeColor="text1"/>
        </w:rPr>
        <w:t xml:space="preserve"> </w:t>
      </w:r>
      <w:r w:rsidR="007213D1" w:rsidRPr="005B6973">
        <w:rPr>
          <w:color w:val="000000" w:themeColor="text1"/>
        </w:rPr>
        <w:t>system</w:t>
      </w:r>
      <w:r w:rsidR="00034D5B" w:rsidRPr="005B6973">
        <w:rPr>
          <w:color w:val="000000" w:themeColor="text1"/>
        </w:rPr>
        <w:t xml:space="preserve"> and, if so, what are the practical implications for farmers</w:t>
      </w:r>
      <w:r w:rsidR="00A97FFC" w:rsidRPr="005B6973">
        <w:rPr>
          <w:color w:val="000000" w:themeColor="text1"/>
        </w:rPr>
        <w:t xml:space="preserve">? </w:t>
      </w:r>
    </w:p>
    <w:p w14:paraId="2CA5C633" w14:textId="77777777" w:rsidR="005B6973" w:rsidRPr="005B6973" w:rsidRDefault="005B6973" w:rsidP="00F80153">
      <w:pPr>
        <w:rPr>
          <w:color w:val="000000" w:themeColor="text1"/>
        </w:rPr>
      </w:pPr>
    </w:p>
    <w:p w14:paraId="50B8C7AE" w14:textId="40A15578" w:rsidR="00AA07A1" w:rsidRPr="005B6973" w:rsidRDefault="004F3D6A" w:rsidP="00F80153">
      <w:pPr>
        <w:rPr>
          <w:b/>
          <w:color w:val="000000" w:themeColor="text1"/>
        </w:rPr>
      </w:pPr>
      <w:r w:rsidRPr="005B6973">
        <w:rPr>
          <w:b/>
          <w:color w:val="000000" w:themeColor="text1"/>
        </w:rPr>
        <w:t xml:space="preserve">2. </w:t>
      </w:r>
      <w:r w:rsidR="00AA07A1" w:rsidRPr="005B6973">
        <w:rPr>
          <w:b/>
          <w:color w:val="000000" w:themeColor="text1"/>
        </w:rPr>
        <w:t>Methods and Materials</w:t>
      </w:r>
    </w:p>
    <w:p w14:paraId="5BD140AA" w14:textId="28B6B046" w:rsidR="00D840AA" w:rsidRPr="005B6973" w:rsidRDefault="004F3D6A" w:rsidP="00F80153">
      <w:pPr>
        <w:rPr>
          <w:color w:val="000000" w:themeColor="text1"/>
        </w:rPr>
      </w:pPr>
      <w:r w:rsidRPr="005B6973">
        <w:rPr>
          <w:color w:val="000000" w:themeColor="text1"/>
        </w:rPr>
        <w:t xml:space="preserve">2.1 </w:t>
      </w:r>
      <w:r w:rsidR="00D840AA" w:rsidRPr="005B6973">
        <w:rPr>
          <w:color w:val="000000" w:themeColor="text1"/>
        </w:rPr>
        <w:t xml:space="preserve">Model </w:t>
      </w:r>
      <w:r w:rsidR="007B6D31">
        <w:rPr>
          <w:color w:val="000000" w:themeColor="text1"/>
        </w:rPr>
        <w:t>D</w:t>
      </w:r>
      <w:r w:rsidR="00D840AA" w:rsidRPr="005B6973">
        <w:rPr>
          <w:color w:val="000000" w:themeColor="text1"/>
        </w:rPr>
        <w:t>escription</w:t>
      </w:r>
    </w:p>
    <w:p w14:paraId="05AAAD87" w14:textId="716A8D6A" w:rsidR="00D840AA" w:rsidRPr="005B6973" w:rsidRDefault="004F3D6A" w:rsidP="00F80153">
      <w:pPr>
        <w:rPr>
          <w:color w:val="000000" w:themeColor="text1"/>
        </w:rPr>
      </w:pPr>
      <w:r w:rsidRPr="005B6973">
        <w:rPr>
          <w:color w:val="000000" w:themeColor="text1"/>
        </w:rPr>
        <w:t xml:space="preserve">2.1.1 </w:t>
      </w:r>
      <w:r w:rsidR="00D840AA" w:rsidRPr="005B6973">
        <w:rPr>
          <w:color w:val="000000" w:themeColor="text1"/>
        </w:rPr>
        <w:t>The APSIM Model</w:t>
      </w:r>
    </w:p>
    <w:p w14:paraId="7FCFB981" w14:textId="163D6C07" w:rsidR="00D840AA" w:rsidRDefault="00D840AA" w:rsidP="00F80153">
      <w:pPr>
        <w:rPr>
          <w:color w:val="000000" w:themeColor="text1"/>
        </w:rPr>
      </w:pPr>
      <w:r w:rsidRPr="005B6973">
        <w:rPr>
          <w:color w:val="000000" w:themeColor="text1"/>
        </w:rPr>
        <w:t xml:space="preserve">The APSIM model is an </w:t>
      </w:r>
      <w:proofErr w:type="gramStart"/>
      <w:r w:rsidRPr="005B6973">
        <w:rPr>
          <w:color w:val="000000" w:themeColor="text1"/>
        </w:rPr>
        <w:t>open source</w:t>
      </w:r>
      <w:proofErr w:type="gramEnd"/>
      <w:r w:rsidRPr="005B6973">
        <w:rPr>
          <w:color w:val="000000" w:themeColor="text1"/>
        </w:rPr>
        <w:t xml:space="preserve"> field-scale cropping systems modeling platform capable of simulating soil-crop-atmospheric interactions</w:t>
      </w:r>
      <w:r w:rsidR="005C3EF9" w:rsidRPr="005B6973">
        <w:rPr>
          <w:color w:val="000000" w:themeColor="text1"/>
        </w:rPr>
        <w:t xml:space="preserve"> [3</w:t>
      </w:r>
      <w:r w:rsidR="001F2A2B">
        <w:rPr>
          <w:color w:val="000000" w:themeColor="text1"/>
        </w:rPr>
        <w:t>2</w:t>
      </w:r>
      <w:r w:rsidR="005C3EF9" w:rsidRPr="005B6973">
        <w:rPr>
          <w:color w:val="000000" w:themeColor="text1"/>
        </w:rPr>
        <w:t>]</w:t>
      </w:r>
      <w:r w:rsidRPr="005B6973">
        <w:rPr>
          <w:color w:val="000000" w:themeColor="text1"/>
        </w:rPr>
        <w:t xml:space="preserve">. The platform is customizable to different environments and management strategies and can be run </w:t>
      </w:r>
      <w:r w:rsidR="00877F74">
        <w:rPr>
          <w:color w:val="000000" w:themeColor="text1"/>
        </w:rPr>
        <w:t xml:space="preserve">subsequentially to </w:t>
      </w:r>
      <w:r w:rsidR="001B30E6">
        <w:rPr>
          <w:color w:val="000000" w:themeColor="text1"/>
        </w:rPr>
        <w:t>capture</w:t>
      </w:r>
      <w:r w:rsidR="00877F74">
        <w:rPr>
          <w:color w:val="000000" w:themeColor="text1"/>
        </w:rPr>
        <w:t xml:space="preserve"> multi-year legacy effects [34]</w:t>
      </w:r>
      <w:r w:rsidRPr="005B6973">
        <w:rPr>
          <w:color w:val="000000" w:themeColor="text1"/>
        </w:rPr>
        <w:t>. It comprises of integrated crop and soil modu</w:t>
      </w:r>
      <w:r w:rsidR="00BF1C8B" w:rsidRPr="005B6973">
        <w:rPr>
          <w:color w:val="000000" w:themeColor="text1"/>
        </w:rPr>
        <w:t xml:space="preserve">les that accurately </w:t>
      </w:r>
      <w:r w:rsidR="001B30E6">
        <w:rPr>
          <w:color w:val="000000" w:themeColor="text1"/>
        </w:rPr>
        <w:t>simulate</w:t>
      </w:r>
      <w:r w:rsidR="00BF1C8B" w:rsidRPr="005B6973">
        <w:rPr>
          <w:color w:val="000000" w:themeColor="text1"/>
        </w:rPr>
        <w:t xml:space="preserve"> </w:t>
      </w:r>
      <w:r w:rsidRPr="005B6973">
        <w:rPr>
          <w:color w:val="000000" w:themeColor="text1"/>
        </w:rPr>
        <w:t>water, temperature, carbon</w:t>
      </w:r>
      <w:r w:rsidR="008F3421" w:rsidRPr="005B6973">
        <w:rPr>
          <w:color w:val="000000" w:themeColor="text1"/>
        </w:rPr>
        <w:t xml:space="preserve"> (C)</w:t>
      </w:r>
      <w:r w:rsidRPr="005B6973">
        <w:rPr>
          <w:color w:val="000000" w:themeColor="text1"/>
        </w:rPr>
        <w:t xml:space="preserve">, and </w:t>
      </w:r>
      <w:r w:rsidR="005C3EF9" w:rsidRPr="005B6973">
        <w:rPr>
          <w:color w:val="000000" w:themeColor="text1"/>
        </w:rPr>
        <w:t>N dynamics [</w:t>
      </w:r>
      <w:r w:rsidR="00713F03" w:rsidRPr="005B6973">
        <w:rPr>
          <w:color w:val="000000" w:themeColor="text1"/>
        </w:rPr>
        <w:t>3</w:t>
      </w:r>
      <w:r w:rsidR="00877F74">
        <w:rPr>
          <w:color w:val="000000" w:themeColor="text1"/>
        </w:rPr>
        <w:t>5</w:t>
      </w:r>
      <w:r w:rsidR="00713F03" w:rsidRPr="005B6973">
        <w:rPr>
          <w:color w:val="000000" w:themeColor="text1"/>
        </w:rPr>
        <w:t>-3</w:t>
      </w:r>
      <w:r w:rsidR="00877F74">
        <w:rPr>
          <w:color w:val="000000" w:themeColor="text1"/>
        </w:rPr>
        <w:t>7</w:t>
      </w:r>
      <w:r w:rsidR="005C3EF9" w:rsidRPr="005B6973">
        <w:rPr>
          <w:color w:val="000000" w:themeColor="text1"/>
        </w:rPr>
        <w:t>]</w:t>
      </w:r>
      <w:r w:rsidRPr="005B6973">
        <w:rPr>
          <w:color w:val="000000" w:themeColor="text1"/>
        </w:rPr>
        <w:t xml:space="preserve">. In this project, we used </w:t>
      </w:r>
      <w:r w:rsidR="001B30E6">
        <w:rPr>
          <w:color w:val="000000" w:themeColor="text1"/>
        </w:rPr>
        <w:t xml:space="preserve">a modified </w:t>
      </w:r>
      <w:r w:rsidRPr="005B6973">
        <w:rPr>
          <w:color w:val="000000" w:themeColor="text1"/>
        </w:rPr>
        <w:t>APSIM version 7.9</w:t>
      </w:r>
      <w:r w:rsidR="00657EDB" w:rsidRPr="005B6973">
        <w:rPr>
          <w:color w:val="000000" w:themeColor="text1"/>
        </w:rPr>
        <w:t xml:space="preserve"> with waterlogging capabilities </w:t>
      </w:r>
      <w:r w:rsidR="005C3EF9" w:rsidRPr="005B6973">
        <w:rPr>
          <w:color w:val="000000" w:themeColor="text1"/>
        </w:rPr>
        <w:t>[3</w:t>
      </w:r>
      <w:r w:rsidR="00877F74">
        <w:rPr>
          <w:color w:val="000000" w:themeColor="text1"/>
        </w:rPr>
        <w:t>8</w:t>
      </w:r>
      <w:r w:rsidR="005C3EF9" w:rsidRPr="005B6973">
        <w:rPr>
          <w:color w:val="000000" w:themeColor="text1"/>
        </w:rPr>
        <w:t>-3</w:t>
      </w:r>
      <w:r w:rsidR="00877F74">
        <w:rPr>
          <w:color w:val="000000" w:themeColor="text1"/>
        </w:rPr>
        <w:t>9</w:t>
      </w:r>
      <w:r w:rsidR="005C3EF9" w:rsidRPr="005B6973">
        <w:rPr>
          <w:color w:val="000000" w:themeColor="text1"/>
        </w:rPr>
        <w:t>]</w:t>
      </w:r>
      <w:r w:rsidRPr="005B6973">
        <w:rPr>
          <w:color w:val="000000" w:themeColor="text1"/>
        </w:rPr>
        <w:t xml:space="preserve">. </w:t>
      </w:r>
    </w:p>
    <w:p w14:paraId="51BA49E7" w14:textId="77777777" w:rsidR="005B6973" w:rsidRPr="005B6973" w:rsidRDefault="005B6973" w:rsidP="00F80153">
      <w:pPr>
        <w:rPr>
          <w:color w:val="000000" w:themeColor="text1"/>
        </w:rPr>
      </w:pPr>
    </w:p>
    <w:p w14:paraId="5F0C832C" w14:textId="29130AA2" w:rsidR="00AA07A1" w:rsidRPr="005B6973" w:rsidRDefault="004F3D6A" w:rsidP="00F80153">
      <w:pPr>
        <w:rPr>
          <w:color w:val="000000" w:themeColor="text1"/>
        </w:rPr>
      </w:pPr>
      <w:r w:rsidRPr="005B6973">
        <w:rPr>
          <w:color w:val="000000" w:themeColor="text1"/>
        </w:rPr>
        <w:t xml:space="preserve">2.1.2 </w:t>
      </w:r>
      <w:r w:rsidR="00AA07A1" w:rsidRPr="005B6973">
        <w:rPr>
          <w:color w:val="000000" w:themeColor="text1"/>
        </w:rPr>
        <w:t xml:space="preserve">Model </w:t>
      </w:r>
      <w:r w:rsidR="00016398" w:rsidRPr="005B6973">
        <w:rPr>
          <w:color w:val="000000" w:themeColor="text1"/>
        </w:rPr>
        <w:t>S</w:t>
      </w:r>
      <w:r w:rsidR="00F15D61" w:rsidRPr="005B6973">
        <w:rPr>
          <w:color w:val="000000" w:themeColor="text1"/>
        </w:rPr>
        <w:t xml:space="preserve">etup and </w:t>
      </w:r>
      <w:r w:rsidR="00AA07A1" w:rsidRPr="005B6973">
        <w:rPr>
          <w:color w:val="000000" w:themeColor="text1"/>
        </w:rPr>
        <w:t>Calibration</w:t>
      </w:r>
    </w:p>
    <w:p w14:paraId="5277BA71" w14:textId="30EB2553" w:rsidR="00570DEA" w:rsidRPr="005B6973" w:rsidRDefault="006C2CD7" w:rsidP="00F80153">
      <w:pPr>
        <w:rPr>
          <w:color w:val="000000" w:themeColor="text1"/>
        </w:rPr>
      </w:pPr>
      <w:r w:rsidRPr="005B6973">
        <w:rPr>
          <w:color w:val="000000" w:themeColor="text1"/>
        </w:rPr>
        <w:t>We cal</w:t>
      </w:r>
      <w:r w:rsidR="00034D5B" w:rsidRPr="005B6973">
        <w:rPr>
          <w:color w:val="000000" w:themeColor="text1"/>
        </w:rPr>
        <w:t>ibrated the APSIM model using 56</w:t>
      </w:r>
      <w:r w:rsidRPr="005B6973">
        <w:rPr>
          <w:color w:val="000000" w:themeColor="text1"/>
        </w:rPr>
        <w:t xml:space="preserve"> site-years of NO</w:t>
      </w:r>
      <w:r w:rsidRPr="005B6973">
        <w:rPr>
          <w:color w:val="000000" w:themeColor="text1"/>
          <w:vertAlign w:val="subscript"/>
        </w:rPr>
        <w:t>3</w:t>
      </w:r>
      <w:r w:rsidRPr="005B6973">
        <w:rPr>
          <w:color w:val="000000" w:themeColor="text1"/>
        </w:rPr>
        <w:t>-N leaching data sourced from</w:t>
      </w:r>
      <w:r w:rsidR="00AA07A1" w:rsidRPr="005B6973">
        <w:rPr>
          <w:color w:val="000000" w:themeColor="text1"/>
        </w:rPr>
        <w:t xml:space="preserve"> </w:t>
      </w:r>
      <w:r w:rsidR="009962B4" w:rsidRPr="005B6973">
        <w:rPr>
          <w:color w:val="000000" w:themeColor="text1"/>
        </w:rPr>
        <w:t>8</w:t>
      </w:r>
      <w:r w:rsidR="00BF1C8B" w:rsidRPr="005B6973">
        <w:rPr>
          <w:color w:val="000000" w:themeColor="text1"/>
        </w:rPr>
        <w:t xml:space="preserve"> </w:t>
      </w:r>
      <w:r w:rsidR="007E6373" w:rsidRPr="005B6973">
        <w:rPr>
          <w:color w:val="000000" w:themeColor="text1"/>
        </w:rPr>
        <w:t xml:space="preserve">artificially </w:t>
      </w:r>
      <w:r w:rsidR="00965DFD" w:rsidRPr="005B6973">
        <w:rPr>
          <w:color w:val="000000" w:themeColor="text1"/>
        </w:rPr>
        <w:t>subsurface</w:t>
      </w:r>
      <w:r w:rsidR="00043E96" w:rsidRPr="005B6973">
        <w:rPr>
          <w:color w:val="000000" w:themeColor="text1"/>
        </w:rPr>
        <w:t>-</w:t>
      </w:r>
      <w:r w:rsidR="00AA07A1" w:rsidRPr="005B6973">
        <w:rPr>
          <w:color w:val="000000" w:themeColor="text1"/>
        </w:rPr>
        <w:t>drained field experiments</w:t>
      </w:r>
      <w:r w:rsidR="00D50B3A" w:rsidRPr="005B6973">
        <w:rPr>
          <w:color w:val="000000" w:themeColor="text1"/>
        </w:rPr>
        <w:t xml:space="preserve"> </w:t>
      </w:r>
      <w:r w:rsidRPr="005B6973">
        <w:rPr>
          <w:color w:val="000000" w:themeColor="text1"/>
        </w:rPr>
        <w:t>located in</w:t>
      </w:r>
      <w:r w:rsidR="00D50B3A" w:rsidRPr="005B6973">
        <w:rPr>
          <w:color w:val="000000" w:themeColor="text1"/>
        </w:rPr>
        <w:t xml:space="preserve"> the U.S. Midwest (F</w:t>
      </w:r>
      <w:r w:rsidR="00AA07A1" w:rsidRPr="005B6973">
        <w:rPr>
          <w:color w:val="000000" w:themeColor="text1"/>
        </w:rPr>
        <w:t>ig</w:t>
      </w:r>
      <w:r w:rsidR="00D50B3A" w:rsidRPr="005B6973">
        <w:rPr>
          <w:color w:val="000000" w:themeColor="text1"/>
        </w:rPr>
        <w:t>ure</w:t>
      </w:r>
      <w:r w:rsidR="00AA07A1" w:rsidRPr="005B6973">
        <w:rPr>
          <w:color w:val="000000" w:themeColor="text1"/>
        </w:rPr>
        <w:t xml:space="preserve"> 1</w:t>
      </w:r>
      <w:r w:rsidRPr="005B6973">
        <w:rPr>
          <w:color w:val="000000" w:themeColor="text1"/>
        </w:rPr>
        <w:t>; study details can be found in Supplementary Table 1</w:t>
      </w:r>
      <w:r w:rsidR="00AA07A1" w:rsidRPr="005B6973">
        <w:rPr>
          <w:color w:val="000000" w:themeColor="text1"/>
        </w:rPr>
        <w:t>).</w:t>
      </w:r>
      <w:r w:rsidR="00E877D1" w:rsidRPr="005B6973">
        <w:rPr>
          <w:color w:val="000000" w:themeColor="text1"/>
        </w:rPr>
        <w:t xml:space="preserve"> These experiments</w:t>
      </w:r>
      <w:r w:rsidR="00F010F9" w:rsidRPr="005B6973">
        <w:rPr>
          <w:color w:val="000000" w:themeColor="text1"/>
        </w:rPr>
        <w:t xml:space="preserve"> </w:t>
      </w:r>
      <w:r w:rsidR="00E877D1" w:rsidRPr="005B6973">
        <w:rPr>
          <w:color w:val="000000" w:themeColor="text1"/>
        </w:rPr>
        <w:t xml:space="preserve">measured leaching as well as yield and/or drainage responses to changes in cropping system, tillage, fertilizer N rate, and </w:t>
      </w:r>
      <w:r w:rsidR="007E6373" w:rsidRPr="005B6973">
        <w:rPr>
          <w:color w:val="000000" w:themeColor="text1"/>
        </w:rPr>
        <w:t>subsurface</w:t>
      </w:r>
      <w:r w:rsidR="00965DFD" w:rsidRPr="005B6973">
        <w:rPr>
          <w:color w:val="000000" w:themeColor="text1"/>
        </w:rPr>
        <w:t xml:space="preserve"> drain</w:t>
      </w:r>
      <w:r w:rsidR="00E877D1" w:rsidRPr="005B6973">
        <w:rPr>
          <w:color w:val="000000" w:themeColor="text1"/>
        </w:rPr>
        <w:t xml:space="preserve"> spacing. </w:t>
      </w:r>
      <w:r w:rsidR="00A675EE" w:rsidRPr="005B6973">
        <w:rPr>
          <w:color w:val="000000" w:themeColor="text1"/>
        </w:rPr>
        <w:t>As there is a wide variety of approaches to measuring drainage flow and NO</w:t>
      </w:r>
      <w:r w:rsidR="00A675EE" w:rsidRPr="005B6973">
        <w:rPr>
          <w:color w:val="000000" w:themeColor="text1"/>
          <w:vertAlign w:val="subscript"/>
        </w:rPr>
        <w:t>3</w:t>
      </w:r>
      <w:r w:rsidR="00A675EE" w:rsidRPr="005B6973">
        <w:rPr>
          <w:color w:val="000000" w:themeColor="text1"/>
        </w:rPr>
        <w:t xml:space="preserve">-N leaching, we selected </w:t>
      </w:r>
      <w:r w:rsidR="00570DEA" w:rsidRPr="005B6973">
        <w:rPr>
          <w:color w:val="000000" w:themeColor="text1"/>
        </w:rPr>
        <w:t xml:space="preserve">only </w:t>
      </w:r>
      <w:r w:rsidR="00A675EE" w:rsidRPr="005B6973">
        <w:rPr>
          <w:color w:val="000000" w:themeColor="text1"/>
        </w:rPr>
        <w:t xml:space="preserve">studies that used </w:t>
      </w:r>
      <w:r w:rsidR="007E6373" w:rsidRPr="005B6973">
        <w:rPr>
          <w:color w:val="000000" w:themeColor="text1"/>
        </w:rPr>
        <w:t xml:space="preserve">artificial </w:t>
      </w:r>
      <w:r w:rsidR="00965DFD" w:rsidRPr="005B6973">
        <w:rPr>
          <w:color w:val="000000" w:themeColor="text1"/>
        </w:rPr>
        <w:t xml:space="preserve">subsurface </w:t>
      </w:r>
      <w:r w:rsidR="00A675EE" w:rsidRPr="005B6973">
        <w:rPr>
          <w:color w:val="000000" w:themeColor="text1"/>
        </w:rPr>
        <w:t xml:space="preserve">drain outlets to gather their data rather than lysimeters or suction cups in order to maintain consistency in </w:t>
      </w:r>
      <w:r w:rsidR="00570DEA" w:rsidRPr="005B6973">
        <w:rPr>
          <w:color w:val="000000" w:themeColor="text1"/>
        </w:rPr>
        <w:t xml:space="preserve">the </w:t>
      </w:r>
      <w:r w:rsidR="00A675EE" w:rsidRPr="005B6973">
        <w:rPr>
          <w:color w:val="000000" w:themeColor="text1"/>
        </w:rPr>
        <w:t>data across sites. The other criteria in study selection were that they were multi-year experiments</w:t>
      </w:r>
      <w:r w:rsidR="00931279" w:rsidRPr="005B6973">
        <w:rPr>
          <w:color w:val="000000" w:themeColor="text1"/>
        </w:rPr>
        <w:t xml:space="preserve"> </w:t>
      </w:r>
      <w:r w:rsidR="00A675EE" w:rsidRPr="005B6973">
        <w:rPr>
          <w:color w:val="000000" w:themeColor="text1"/>
        </w:rPr>
        <w:t xml:space="preserve">and applied inorganic (not </w:t>
      </w:r>
      <w:r w:rsidR="00995757">
        <w:rPr>
          <w:color w:val="000000" w:themeColor="text1"/>
        </w:rPr>
        <w:t>manure</w:t>
      </w:r>
      <w:r w:rsidR="00A675EE" w:rsidRPr="005B6973">
        <w:rPr>
          <w:color w:val="000000" w:themeColor="text1"/>
        </w:rPr>
        <w:t xml:space="preserve">) N fertilizer with a single late winter/spring application. </w:t>
      </w:r>
      <w:r w:rsidR="00A91F39" w:rsidRPr="005B6973">
        <w:rPr>
          <w:color w:val="000000" w:themeColor="text1"/>
        </w:rPr>
        <w:t>All experiments were rain-fed systems.</w:t>
      </w:r>
      <w:r w:rsidR="00646C2C" w:rsidRPr="005B6973">
        <w:rPr>
          <w:color w:val="000000" w:themeColor="text1"/>
        </w:rPr>
        <w:t xml:space="preserve"> </w:t>
      </w:r>
      <w:r w:rsidR="00E877D1" w:rsidRPr="005B6973">
        <w:rPr>
          <w:color w:val="000000" w:themeColor="text1"/>
        </w:rPr>
        <w:t xml:space="preserve">The research design details and data used to </w:t>
      </w:r>
      <w:r w:rsidR="00570DEA" w:rsidRPr="005B6973">
        <w:rPr>
          <w:color w:val="000000" w:themeColor="text1"/>
        </w:rPr>
        <w:t xml:space="preserve">model these </w:t>
      </w:r>
      <w:r w:rsidR="00E877D1" w:rsidRPr="005B6973">
        <w:rPr>
          <w:color w:val="000000" w:themeColor="text1"/>
        </w:rPr>
        <w:t xml:space="preserve">experiments were </w:t>
      </w:r>
      <w:r w:rsidR="00A675EE" w:rsidRPr="005B6973">
        <w:rPr>
          <w:color w:val="000000" w:themeColor="text1"/>
        </w:rPr>
        <w:t>primarily sourced from their corresponding publications</w:t>
      </w:r>
      <w:r w:rsidR="0081305E" w:rsidRPr="005B6973">
        <w:rPr>
          <w:color w:val="000000" w:themeColor="text1"/>
        </w:rPr>
        <w:t xml:space="preserve"> [</w:t>
      </w:r>
      <w:r w:rsidR="009F4B38" w:rsidRPr="005B6973">
        <w:rPr>
          <w:color w:val="000000" w:themeColor="text1"/>
        </w:rPr>
        <w:t>1</w:t>
      </w:r>
      <w:r w:rsidR="001F2A2B">
        <w:rPr>
          <w:color w:val="000000" w:themeColor="text1"/>
        </w:rPr>
        <w:t>1</w:t>
      </w:r>
      <w:r w:rsidR="009F4B38" w:rsidRPr="005B6973">
        <w:rPr>
          <w:color w:val="000000" w:themeColor="text1"/>
        </w:rPr>
        <w:t xml:space="preserve">, </w:t>
      </w:r>
      <w:r w:rsidR="00F82DEA">
        <w:rPr>
          <w:color w:val="000000" w:themeColor="text1"/>
        </w:rPr>
        <w:t>40</w:t>
      </w:r>
      <w:r w:rsidR="0081305E" w:rsidRPr="005B6973">
        <w:rPr>
          <w:color w:val="000000" w:themeColor="text1"/>
        </w:rPr>
        <w:t>-</w:t>
      </w:r>
      <w:r w:rsidR="009F4B38" w:rsidRPr="005B6973">
        <w:rPr>
          <w:color w:val="000000" w:themeColor="text1"/>
        </w:rPr>
        <w:t>4</w:t>
      </w:r>
      <w:r w:rsidR="00F82DEA">
        <w:rPr>
          <w:color w:val="000000" w:themeColor="text1"/>
        </w:rPr>
        <w:t>7</w:t>
      </w:r>
      <w:r w:rsidR="0081305E" w:rsidRPr="005B6973">
        <w:rPr>
          <w:color w:val="000000" w:themeColor="text1"/>
        </w:rPr>
        <w:t>]</w:t>
      </w:r>
      <w:r w:rsidR="00657EDB" w:rsidRPr="005B6973">
        <w:rPr>
          <w:color w:val="000000" w:themeColor="text1"/>
        </w:rPr>
        <w:t>.</w:t>
      </w:r>
      <w:r w:rsidR="00A675EE" w:rsidRPr="005B6973">
        <w:rPr>
          <w:color w:val="000000" w:themeColor="text1"/>
        </w:rPr>
        <w:t xml:space="preserve"> </w:t>
      </w:r>
    </w:p>
    <w:p w14:paraId="7E110BD1" w14:textId="0717E017" w:rsidR="00AA07A1" w:rsidRDefault="00A675EE" w:rsidP="00F80153">
      <w:pPr>
        <w:rPr>
          <w:color w:val="000000" w:themeColor="text1"/>
        </w:rPr>
      </w:pPr>
      <w:r w:rsidRPr="005B6973">
        <w:rPr>
          <w:color w:val="000000" w:themeColor="text1"/>
        </w:rPr>
        <w:t>I</w:t>
      </w:r>
      <w:r w:rsidR="00AA07A1" w:rsidRPr="005B6973">
        <w:rPr>
          <w:color w:val="000000" w:themeColor="text1"/>
        </w:rPr>
        <w:t xml:space="preserve">nput to the model included </w:t>
      </w:r>
      <w:r w:rsidR="00D240F3" w:rsidRPr="005B6973">
        <w:rPr>
          <w:color w:val="000000" w:themeColor="text1"/>
        </w:rPr>
        <w:t xml:space="preserve">field-specific soil </w:t>
      </w:r>
      <w:r w:rsidR="00931279" w:rsidRPr="005B6973">
        <w:rPr>
          <w:color w:val="000000" w:themeColor="text1"/>
        </w:rPr>
        <w:t>and weather data</w:t>
      </w:r>
      <w:r w:rsidR="00D240F3" w:rsidRPr="005B6973">
        <w:rPr>
          <w:color w:val="000000" w:themeColor="text1"/>
        </w:rPr>
        <w:t xml:space="preserve"> (daily air temperature, precipitation, and solar radiation) </w:t>
      </w:r>
      <w:r w:rsidR="00657EDB" w:rsidRPr="005B6973">
        <w:rPr>
          <w:color w:val="000000" w:themeColor="text1"/>
        </w:rPr>
        <w:t xml:space="preserve">extracted from publications or public soil-weather sources </w:t>
      </w:r>
      <w:r w:rsidR="00213DCE" w:rsidRPr="005B6973">
        <w:rPr>
          <w:color w:val="000000" w:themeColor="text1"/>
        </w:rPr>
        <w:t>(</w:t>
      </w:r>
      <w:r w:rsidR="00713F03" w:rsidRPr="005B6973">
        <w:rPr>
          <w:color w:val="000000" w:themeColor="text1"/>
        </w:rPr>
        <w:t>[4</w:t>
      </w:r>
      <w:r w:rsidR="00F82DEA">
        <w:rPr>
          <w:color w:val="000000" w:themeColor="text1"/>
        </w:rPr>
        <w:t>8</w:t>
      </w:r>
      <w:r w:rsidR="00713F03" w:rsidRPr="005B6973">
        <w:rPr>
          <w:color w:val="000000" w:themeColor="text1"/>
        </w:rPr>
        <w:t>-</w:t>
      </w:r>
      <w:r w:rsidR="00F82DEA">
        <w:rPr>
          <w:color w:val="000000" w:themeColor="text1"/>
        </w:rPr>
        <w:t>50</w:t>
      </w:r>
      <w:r w:rsidR="00213DCE" w:rsidRPr="005B6973">
        <w:rPr>
          <w:color w:val="000000" w:themeColor="text1"/>
        </w:rPr>
        <w:t>]</w:t>
      </w:r>
      <w:r w:rsidR="00F15D61" w:rsidRPr="005B6973">
        <w:rPr>
          <w:color w:val="000000" w:themeColor="text1"/>
        </w:rPr>
        <w:t>,</w:t>
      </w:r>
      <w:r w:rsidR="00F15D61" w:rsidRPr="005B6973" w:rsidDel="00F15D61">
        <w:rPr>
          <w:color w:val="000000" w:themeColor="text1"/>
        </w:rPr>
        <w:t xml:space="preserve"> </w:t>
      </w:r>
      <w:hyperlink r:id="rId9" w:history="1">
        <w:r w:rsidR="00034D5B" w:rsidRPr="005B6973">
          <w:rPr>
            <w:rStyle w:val="Hyperlink"/>
            <w:color w:val="000000" w:themeColor="text1"/>
          </w:rPr>
          <w:t>https://power.larc.nasa.gov/</w:t>
        </w:r>
      </w:hyperlink>
      <w:r w:rsidR="00213DCE" w:rsidRPr="005B6973">
        <w:rPr>
          <w:color w:val="000000" w:themeColor="text1"/>
        </w:rPr>
        <w:t>)</w:t>
      </w:r>
      <w:r w:rsidR="00AA07A1" w:rsidRPr="005B6973">
        <w:rPr>
          <w:color w:val="000000" w:themeColor="text1"/>
        </w:rPr>
        <w:t>.</w:t>
      </w:r>
      <w:r w:rsidR="00924075" w:rsidRPr="005B6973">
        <w:rPr>
          <w:color w:val="000000" w:themeColor="text1"/>
        </w:rPr>
        <w:t xml:space="preserve"> </w:t>
      </w:r>
      <w:r w:rsidR="00E14858" w:rsidRPr="005B6973">
        <w:rPr>
          <w:color w:val="000000" w:themeColor="text1"/>
        </w:rPr>
        <w:t xml:space="preserve">The </w:t>
      </w:r>
      <w:r w:rsidR="00F15D61" w:rsidRPr="005B6973">
        <w:rPr>
          <w:color w:val="000000" w:themeColor="text1"/>
        </w:rPr>
        <w:t>soil profiles and weather summaries are provided in the supplementary materials</w:t>
      </w:r>
      <w:r w:rsidR="00D51AF9" w:rsidRPr="005B6973">
        <w:rPr>
          <w:color w:val="000000" w:themeColor="text1"/>
        </w:rPr>
        <w:t xml:space="preserve"> (Supplementary Tables 2-3)</w:t>
      </w:r>
      <w:r w:rsidR="00F15D61" w:rsidRPr="005B6973">
        <w:rPr>
          <w:color w:val="000000" w:themeColor="text1"/>
        </w:rPr>
        <w:t xml:space="preserve">. </w:t>
      </w:r>
      <w:r w:rsidR="00FF6EB8" w:rsidRPr="005B6973">
        <w:rPr>
          <w:color w:val="000000" w:themeColor="text1"/>
        </w:rPr>
        <w:t xml:space="preserve">The </w:t>
      </w:r>
      <w:r w:rsidR="00E14858" w:rsidRPr="005B6973">
        <w:rPr>
          <w:color w:val="000000" w:themeColor="text1"/>
        </w:rPr>
        <w:t>model was calibrated using the management scheme of the original stud</w:t>
      </w:r>
      <w:r w:rsidR="008F3421" w:rsidRPr="005B6973">
        <w:rPr>
          <w:color w:val="000000" w:themeColor="text1"/>
        </w:rPr>
        <w:t>y</w:t>
      </w:r>
      <w:r w:rsidR="00E14858" w:rsidRPr="005B6973">
        <w:rPr>
          <w:color w:val="000000" w:themeColor="text1"/>
        </w:rPr>
        <w:t xml:space="preserve"> (i.e. cropping system, N source/timing/rate, tillage, </w:t>
      </w:r>
      <w:r w:rsidR="00965DFD" w:rsidRPr="005B6973">
        <w:rPr>
          <w:color w:val="000000" w:themeColor="text1"/>
        </w:rPr>
        <w:t>subsurface drain</w:t>
      </w:r>
      <w:r w:rsidR="00E14858" w:rsidRPr="005B6973">
        <w:rPr>
          <w:color w:val="000000" w:themeColor="text1"/>
        </w:rPr>
        <w:t xml:space="preserve"> depth</w:t>
      </w:r>
      <w:r w:rsidR="001D7FE2" w:rsidRPr="005B6973">
        <w:rPr>
          <w:color w:val="000000" w:themeColor="text1"/>
        </w:rPr>
        <w:t>/spacing</w:t>
      </w:r>
      <w:r w:rsidR="00E14858" w:rsidRPr="005B6973">
        <w:rPr>
          <w:color w:val="000000" w:themeColor="text1"/>
        </w:rPr>
        <w:t xml:space="preserve"> etc.). </w:t>
      </w:r>
      <w:r w:rsidRPr="005B6973">
        <w:rPr>
          <w:color w:val="000000" w:themeColor="text1"/>
        </w:rPr>
        <w:t xml:space="preserve"> </w:t>
      </w:r>
    </w:p>
    <w:p w14:paraId="5AB52F7C" w14:textId="77777777" w:rsidR="005B6973" w:rsidRPr="005B6973" w:rsidRDefault="005B6973" w:rsidP="00F80153">
      <w:pPr>
        <w:rPr>
          <w:color w:val="000000" w:themeColor="text1"/>
        </w:rPr>
      </w:pPr>
    </w:p>
    <w:p w14:paraId="05FA2DB0" w14:textId="4768C5B0" w:rsidR="00C5476C" w:rsidRPr="005B6973" w:rsidRDefault="004F3D6A" w:rsidP="00F80153">
      <w:pPr>
        <w:rPr>
          <w:color w:val="000000" w:themeColor="text1"/>
        </w:rPr>
      </w:pPr>
      <w:r w:rsidRPr="005B6973">
        <w:rPr>
          <w:color w:val="000000" w:themeColor="text1"/>
        </w:rPr>
        <w:t xml:space="preserve">2.1.3 </w:t>
      </w:r>
      <w:r w:rsidR="00E16942" w:rsidRPr="005B6973">
        <w:rPr>
          <w:color w:val="000000" w:themeColor="text1"/>
        </w:rPr>
        <w:t>Model Simulation</w:t>
      </w:r>
      <w:r w:rsidR="00F15D61" w:rsidRPr="005B6973">
        <w:rPr>
          <w:color w:val="000000" w:themeColor="text1"/>
        </w:rPr>
        <w:t xml:space="preserve"> </w:t>
      </w:r>
      <w:r w:rsidR="007B6D31">
        <w:rPr>
          <w:color w:val="000000" w:themeColor="text1"/>
        </w:rPr>
        <w:t>E</w:t>
      </w:r>
      <w:r w:rsidR="00F15D61" w:rsidRPr="005B6973">
        <w:rPr>
          <w:color w:val="000000" w:themeColor="text1"/>
        </w:rPr>
        <w:t xml:space="preserve">xperiment </w:t>
      </w:r>
    </w:p>
    <w:p w14:paraId="4961F8BE" w14:textId="620E50E6" w:rsidR="00A33223" w:rsidRDefault="00C5476C" w:rsidP="00BC7170">
      <w:pPr>
        <w:rPr>
          <w:color w:val="000000" w:themeColor="text1"/>
        </w:rPr>
      </w:pPr>
      <w:r w:rsidRPr="005B6973">
        <w:rPr>
          <w:color w:val="000000" w:themeColor="text1"/>
        </w:rPr>
        <w:t>T</w:t>
      </w:r>
      <w:r w:rsidR="00927654" w:rsidRPr="005B6973">
        <w:rPr>
          <w:color w:val="000000" w:themeColor="text1"/>
        </w:rPr>
        <w:t>wo</w:t>
      </w:r>
      <w:r w:rsidRPr="005B6973">
        <w:rPr>
          <w:color w:val="000000" w:themeColor="text1"/>
        </w:rPr>
        <w:t xml:space="preserve"> cropping systems were </w:t>
      </w:r>
      <w:r w:rsidR="00F15D61" w:rsidRPr="005B6973">
        <w:rPr>
          <w:color w:val="000000" w:themeColor="text1"/>
        </w:rPr>
        <w:t xml:space="preserve">considered: </w:t>
      </w:r>
      <w:r w:rsidRPr="005B6973">
        <w:rPr>
          <w:color w:val="000000" w:themeColor="text1"/>
        </w:rPr>
        <w:t xml:space="preserve">continuous </w:t>
      </w:r>
      <w:r w:rsidR="004117F8" w:rsidRPr="005B6973">
        <w:rPr>
          <w:color w:val="000000" w:themeColor="text1"/>
        </w:rPr>
        <w:t>maize</w:t>
      </w:r>
      <w:r w:rsidR="00927654" w:rsidRPr="005B6973">
        <w:rPr>
          <w:color w:val="000000" w:themeColor="text1"/>
        </w:rPr>
        <w:t xml:space="preserve"> and</w:t>
      </w:r>
      <w:r w:rsidRPr="005B6973">
        <w:rPr>
          <w:color w:val="000000" w:themeColor="text1"/>
        </w:rPr>
        <w:t xml:space="preserve"> </w:t>
      </w:r>
      <w:r w:rsidR="00B8376F" w:rsidRPr="005B6973">
        <w:rPr>
          <w:color w:val="000000" w:themeColor="text1"/>
        </w:rPr>
        <w:t>maize</w:t>
      </w:r>
      <w:r w:rsidR="004117F8" w:rsidRPr="005B6973">
        <w:rPr>
          <w:color w:val="000000" w:themeColor="text1"/>
        </w:rPr>
        <w:t xml:space="preserve"> </w:t>
      </w:r>
      <w:r w:rsidR="00927654" w:rsidRPr="005B6973">
        <w:rPr>
          <w:color w:val="000000" w:themeColor="text1"/>
        </w:rPr>
        <w:t>rotated</w:t>
      </w:r>
      <w:r w:rsidRPr="005B6973">
        <w:rPr>
          <w:color w:val="000000" w:themeColor="text1"/>
        </w:rPr>
        <w:t xml:space="preserve"> </w:t>
      </w:r>
      <w:r w:rsidR="00927654" w:rsidRPr="005B6973">
        <w:rPr>
          <w:color w:val="000000" w:themeColor="text1"/>
        </w:rPr>
        <w:t xml:space="preserve">with unfertilized </w:t>
      </w:r>
      <w:r w:rsidRPr="005B6973">
        <w:rPr>
          <w:color w:val="000000" w:themeColor="text1"/>
        </w:rPr>
        <w:t>soybean.</w:t>
      </w:r>
      <w:r w:rsidR="00927654" w:rsidRPr="005B6973">
        <w:rPr>
          <w:color w:val="000000" w:themeColor="text1"/>
        </w:rPr>
        <w:t xml:space="preserve"> </w:t>
      </w:r>
      <w:bookmarkStart w:id="33" w:name="_Hlk63592806"/>
      <w:r w:rsidR="003515C2" w:rsidRPr="005B6973">
        <w:rPr>
          <w:color w:val="000000" w:themeColor="text1"/>
        </w:rPr>
        <w:t>For the 2-year rotation, the model was run twice: one set of simulations with maize followed by soybean and the other with soybean followed by maize such that we could compare the outputs from rotated maize</w:t>
      </w:r>
      <w:ins w:id="34" w:author="Pasley, Heather (A&amp;F, Toowoomba)" w:date="2021-02-06T11:28:00Z">
        <w:r w:rsidR="007F38B1">
          <w:rPr>
            <w:color w:val="000000" w:themeColor="text1"/>
          </w:rPr>
          <w:t xml:space="preserve"> (maize in the 2-year</w:t>
        </w:r>
      </w:ins>
      <w:ins w:id="35" w:author="Pasley, Heather (A&amp;F, Toowoomba)" w:date="2021-02-07T12:20:00Z">
        <w:r w:rsidR="00736255">
          <w:rPr>
            <w:color w:val="000000" w:themeColor="text1"/>
          </w:rPr>
          <w:t xml:space="preserve"> maize-soybean</w:t>
        </w:r>
      </w:ins>
      <w:ins w:id="36" w:author="Pasley, Heather (A&amp;F, Toowoomba)" w:date="2021-02-06T11:28:00Z">
        <w:r w:rsidR="007F38B1">
          <w:rPr>
            <w:color w:val="000000" w:themeColor="text1"/>
          </w:rPr>
          <w:t xml:space="preserve"> rotation)</w:t>
        </w:r>
      </w:ins>
      <w:r w:rsidR="003515C2" w:rsidRPr="005B6973">
        <w:rPr>
          <w:color w:val="FF0000"/>
        </w:rPr>
        <w:t xml:space="preserve"> </w:t>
      </w:r>
      <w:r w:rsidR="004D7971" w:rsidRPr="005B6973">
        <w:rPr>
          <w:color w:val="000000" w:themeColor="text1"/>
        </w:rPr>
        <w:t>with</w:t>
      </w:r>
      <w:r w:rsidR="003515C2" w:rsidRPr="005B6973">
        <w:rPr>
          <w:color w:val="000000" w:themeColor="text1"/>
        </w:rPr>
        <w:t xml:space="preserve"> continuous maize each year.</w:t>
      </w:r>
      <w:bookmarkEnd w:id="33"/>
      <w:r w:rsidR="003515C2" w:rsidRPr="005B6973">
        <w:rPr>
          <w:color w:val="000000" w:themeColor="text1"/>
        </w:rPr>
        <w:t xml:space="preserve"> </w:t>
      </w:r>
    </w:p>
    <w:p w14:paraId="7FBC439E" w14:textId="77777777" w:rsidR="005B6973" w:rsidRPr="005B6973" w:rsidRDefault="005B6973" w:rsidP="00BC7170">
      <w:pPr>
        <w:rPr>
          <w:color w:val="000000" w:themeColor="text1"/>
        </w:rPr>
      </w:pPr>
    </w:p>
    <w:p w14:paraId="638B0408" w14:textId="6E3DDEE4" w:rsidR="003515C2" w:rsidRDefault="00C5476C" w:rsidP="00F80153">
      <w:pPr>
        <w:rPr>
          <w:color w:val="000000" w:themeColor="text1"/>
        </w:rPr>
      </w:pPr>
      <w:r w:rsidRPr="005B6973">
        <w:rPr>
          <w:color w:val="000000" w:themeColor="text1"/>
        </w:rPr>
        <w:t xml:space="preserve">For each site and cropping system combination, the calibrated model was run for </w:t>
      </w:r>
      <w:r w:rsidR="00931279" w:rsidRPr="005B6973">
        <w:rPr>
          <w:color w:val="000000" w:themeColor="text1"/>
        </w:rPr>
        <w:t>5</w:t>
      </w:r>
      <w:r w:rsidRPr="005B6973">
        <w:rPr>
          <w:color w:val="000000" w:themeColor="text1"/>
        </w:rPr>
        <w:t xml:space="preserve"> years (19</w:t>
      </w:r>
      <w:r w:rsidR="00BC7170" w:rsidRPr="005B6973">
        <w:rPr>
          <w:color w:val="000000" w:themeColor="text1"/>
        </w:rPr>
        <w:t>94</w:t>
      </w:r>
      <w:r w:rsidRPr="005B6973">
        <w:rPr>
          <w:color w:val="000000" w:themeColor="text1"/>
        </w:rPr>
        <w:t>-199</w:t>
      </w:r>
      <w:r w:rsidR="00BC7170" w:rsidRPr="005B6973">
        <w:rPr>
          <w:color w:val="000000" w:themeColor="text1"/>
        </w:rPr>
        <w:t>9</w:t>
      </w:r>
      <w:r w:rsidR="00016B2D" w:rsidRPr="005B6973">
        <w:rPr>
          <w:color w:val="000000" w:themeColor="text1"/>
        </w:rPr>
        <w:t xml:space="preserve">) </w:t>
      </w:r>
      <w:r w:rsidR="00F15D61" w:rsidRPr="005B6973">
        <w:rPr>
          <w:color w:val="000000" w:themeColor="text1"/>
        </w:rPr>
        <w:t xml:space="preserve">with standard management per location </w:t>
      </w:r>
      <w:r w:rsidRPr="005B6973">
        <w:rPr>
          <w:color w:val="000000" w:themeColor="text1"/>
        </w:rPr>
        <w:t xml:space="preserve">in the corresponding rotation to stabilize </w:t>
      </w:r>
      <w:r w:rsidR="004117F8" w:rsidRPr="005B6973">
        <w:rPr>
          <w:color w:val="000000" w:themeColor="text1"/>
        </w:rPr>
        <w:t xml:space="preserve">fast </w:t>
      </w:r>
      <w:r w:rsidR="004117F8" w:rsidRPr="005B6973">
        <w:rPr>
          <w:color w:val="000000" w:themeColor="text1"/>
        </w:rPr>
        <w:lastRenderedPageBreak/>
        <w:t>decomposing N and C</w:t>
      </w:r>
      <w:r w:rsidR="00F15D61" w:rsidRPr="005B6973">
        <w:rPr>
          <w:color w:val="000000" w:themeColor="text1"/>
        </w:rPr>
        <w:t xml:space="preserve"> pools and estimate initial conditions </w:t>
      </w:r>
      <w:r w:rsidR="00713F03" w:rsidRPr="005B6973">
        <w:rPr>
          <w:color w:val="000000" w:themeColor="text1"/>
        </w:rPr>
        <w:t>[</w:t>
      </w:r>
      <w:r w:rsidR="001F2A2B">
        <w:rPr>
          <w:color w:val="000000" w:themeColor="text1"/>
        </w:rPr>
        <w:t>5</w:t>
      </w:r>
      <w:r w:rsidR="00F82DEA">
        <w:rPr>
          <w:color w:val="000000" w:themeColor="text1"/>
        </w:rPr>
        <w:t>1</w:t>
      </w:r>
      <w:r w:rsidR="00713F03" w:rsidRPr="005B6973">
        <w:rPr>
          <w:color w:val="000000" w:themeColor="text1"/>
        </w:rPr>
        <w:t>-5</w:t>
      </w:r>
      <w:r w:rsidR="00F82DEA">
        <w:rPr>
          <w:color w:val="000000" w:themeColor="text1"/>
        </w:rPr>
        <w:t>3</w:t>
      </w:r>
      <w:r w:rsidR="009A6647" w:rsidRPr="005B6973">
        <w:rPr>
          <w:color w:val="000000" w:themeColor="text1"/>
        </w:rPr>
        <w:t xml:space="preserve">]. </w:t>
      </w:r>
      <w:r w:rsidRPr="005B6973">
        <w:rPr>
          <w:color w:val="000000" w:themeColor="text1"/>
        </w:rPr>
        <w:t xml:space="preserve">The model was then run for </w:t>
      </w:r>
      <w:r w:rsidR="004D7971" w:rsidRPr="005B6973">
        <w:rPr>
          <w:color w:val="000000" w:themeColor="text1"/>
        </w:rPr>
        <w:t>20</w:t>
      </w:r>
      <w:r w:rsidRPr="005B6973">
        <w:rPr>
          <w:color w:val="000000" w:themeColor="text1"/>
        </w:rPr>
        <w:t xml:space="preserve"> years (</w:t>
      </w:r>
      <w:r w:rsidR="00BC7170" w:rsidRPr="005B6973">
        <w:rPr>
          <w:color w:val="000000" w:themeColor="text1"/>
        </w:rPr>
        <w:t>2000</w:t>
      </w:r>
      <w:r w:rsidRPr="005B6973">
        <w:rPr>
          <w:color w:val="000000" w:themeColor="text1"/>
        </w:rPr>
        <w:t>-201</w:t>
      </w:r>
      <w:r w:rsidR="004D7971" w:rsidRPr="005B6973">
        <w:rPr>
          <w:color w:val="000000" w:themeColor="text1"/>
        </w:rPr>
        <w:t>9</w:t>
      </w:r>
      <w:r w:rsidRPr="005B6973">
        <w:rPr>
          <w:color w:val="000000" w:themeColor="text1"/>
        </w:rPr>
        <w:t xml:space="preserve">) </w:t>
      </w:r>
      <w:r w:rsidR="00F010F9" w:rsidRPr="005B6973">
        <w:rPr>
          <w:color w:val="000000" w:themeColor="text1"/>
        </w:rPr>
        <w:t xml:space="preserve">at 7 different N </w:t>
      </w:r>
      <w:r w:rsidR="00A33223" w:rsidRPr="005B6973">
        <w:rPr>
          <w:color w:val="000000" w:themeColor="text1"/>
        </w:rPr>
        <w:t xml:space="preserve">fertilizer </w:t>
      </w:r>
      <w:r w:rsidR="00F010F9" w:rsidRPr="005B6973">
        <w:rPr>
          <w:color w:val="000000" w:themeColor="text1"/>
        </w:rPr>
        <w:t>rates (0, 56, 112, 168, 224, 250, and 300 kg N/ha)</w:t>
      </w:r>
      <w:r w:rsidR="00E050FE" w:rsidRPr="005B6973">
        <w:rPr>
          <w:color w:val="000000" w:themeColor="text1"/>
        </w:rPr>
        <w:t xml:space="preserve">. </w:t>
      </w:r>
      <w:r w:rsidR="00F15D61" w:rsidRPr="005B6973">
        <w:rPr>
          <w:color w:val="000000" w:themeColor="text1"/>
        </w:rPr>
        <w:t>M</w:t>
      </w:r>
      <w:r w:rsidR="00B8376F" w:rsidRPr="005B6973">
        <w:rPr>
          <w:color w:val="000000" w:themeColor="text1"/>
        </w:rPr>
        <w:t>aize</w:t>
      </w:r>
      <w:r w:rsidR="00F15D61" w:rsidRPr="005B6973">
        <w:rPr>
          <w:color w:val="000000" w:themeColor="text1"/>
        </w:rPr>
        <w:t xml:space="preserve"> and </w:t>
      </w:r>
      <w:r w:rsidR="00F010F9" w:rsidRPr="005B6973">
        <w:rPr>
          <w:color w:val="000000" w:themeColor="text1"/>
        </w:rPr>
        <w:t xml:space="preserve">soybean cultivars </w:t>
      </w:r>
      <w:r w:rsidR="00B54ADA" w:rsidRPr="005B6973">
        <w:rPr>
          <w:color w:val="000000" w:themeColor="text1"/>
        </w:rPr>
        <w:t xml:space="preserve">were sourced </w:t>
      </w:r>
      <w:r w:rsidR="00F15D61" w:rsidRPr="005B6973">
        <w:rPr>
          <w:color w:val="000000" w:themeColor="text1"/>
        </w:rPr>
        <w:t xml:space="preserve">from </w:t>
      </w:r>
      <w:r w:rsidR="004117F8" w:rsidRPr="005B6973">
        <w:rPr>
          <w:color w:val="000000" w:themeColor="text1"/>
        </w:rPr>
        <w:t>the APSIM</w:t>
      </w:r>
      <w:r w:rsidR="00F15D61" w:rsidRPr="005B6973">
        <w:rPr>
          <w:color w:val="000000" w:themeColor="text1"/>
        </w:rPr>
        <w:t xml:space="preserve"> database with different </w:t>
      </w:r>
      <w:r w:rsidR="00F010F9" w:rsidRPr="005B6973">
        <w:rPr>
          <w:color w:val="000000" w:themeColor="text1"/>
        </w:rPr>
        <w:t>maturity group</w:t>
      </w:r>
      <w:r w:rsidR="007E6373" w:rsidRPr="005B6973">
        <w:rPr>
          <w:color w:val="000000" w:themeColor="text1"/>
        </w:rPr>
        <w:t>s</w:t>
      </w:r>
      <w:r w:rsidR="00F010F9" w:rsidRPr="005B6973">
        <w:rPr>
          <w:color w:val="000000" w:themeColor="text1"/>
        </w:rPr>
        <w:t xml:space="preserve"> </w:t>
      </w:r>
      <w:r w:rsidR="00F15D61" w:rsidRPr="005B6973">
        <w:rPr>
          <w:color w:val="000000" w:themeColor="text1"/>
        </w:rPr>
        <w:t>per location</w:t>
      </w:r>
      <w:r w:rsidR="009A6647" w:rsidRPr="005B6973">
        <w:rPr>
          <w:color w:val="000000" w:themeColor="text1"/>
        </w:rPr>
        <w:t xml:space="preserve"> (</w:t>
      </w:r>
      <w:r w:rsidR="00AA0ADE" w:rsidRPr="005B6973">
        <w:rPr>
          <w:color w:val="000000" w:themeColor="text1"/>
        </w:rPr>
        <w:t>Supplementary Table</w:t>
      </w:r>
      <w:r w:rsidR="00FE5863" w:rsidRPr="005B6973">
        <w:rPr>
          <w:color w:val="000000" w:themeColor="text1"/>
        </w:rPr>
        <w:t xml:space="preserve">s </w:t>
      </w:r>
      <w:r w:rsidR="004D7971" w:rsidRPr="005B6973">
        <w:rPr>
          <w:color w:val="000000" w:themeColor="text1"/>
        </w:rPr>
        <w:t>4</w:t>
      </w:r>
      <w:r w:rsidR="00FE5863" w:rsidRPr="005B6973">
        <w:rPr>
          <w:color w:val="000000" w:themeColor="text1"/>
        </w:rPr>
        <w:t>-</w:t>
      </w:r>
      <w:r w:rsidR="004D7971" w:rsidRPr="005B6973">
        <w:rPr>
          <w:color w:val="000000" w:themeColor="text1"/>
        </w:rPr>
        <w:t>5</w:t>
      </w:r>
      <w:r w:rsidR="004117F8" w:rsidRPr="005B6973">
        <w:rPr>
          <w:color w:val="000000" w:themeColor="text1"/>
        </w:rPr>
        <w:t xml:space="preserve">; </w:t>
      </w:r>
      <w:r w:rsidR="00713F03" w:rsidRPr="005B6973">
        <w:rPr>
          <w:color w:val="000000" w:themeColor="text1"/>
        </w:rPr>
        <w:t>[5</w:t>
      </w:r>
      <w:r w:rsidR="00F82DEA">
        <w:rPr>
          <w:color w:val="000000" w:themeColor="text1"/>
        </w:rPr>
        <w:t>4</w:t>
      </w:r>
      <w:r w:rsidR="009A6647" w:rsidRPr="005B6973">
        <w:rPr>
          <w:color w:val="000000" w:themeColor="text1"/>
        </w:rPr>
        <w:t>]</w:t>
      </w:r>
      <w:r w:rsidR="00931279" w:rsidRPr="005B6973">
        <w:rPr>
          <w:color w:val="000000" w:themeColor="text1"/>
        </w:rPr>
        <w:t xml:space="preserve">). </w:t>
      </w:r>
      <w:r w:rsidR="00F010F9" w:rsidRPr="005B6973">
        <w:rPr>
          <w:color w:val="000000" w:themeColor="text1"/>
        </w:rPr>
        <w:t xml:space="preserve">The </w:t>
      </w:r>
      <w:r w:rsidR="001D7FE2" w:rsidRPr="005B6973">
        <w:rPr>
          <w:color w:val="000000" w:themeColor="text1"/>
        </w:rPr>
        <w:t xml:space="preserve">USDA-NASS </w:t>
      </w:r>
      <w:r w:rsidR="00F010F9" w:rsidRPr="005B6973">
        <w:rPr>
          <w:color w:val="000000" w:themeColor="text1"/>
        </w:rPr>
        <w:t>50% planting dates for each respective state were used for each season and simulation</w:t>
      </w:r>
      <w:r w:rsidR="00713F03" w:rsidRPr="005B6973">
        <w:rPr>
          <w:color w:val="000000" w:themeColor="text1"/>
        </w:rPr>
        <w:t xml:space="preserve"> [5</w:t>
      </w:r>
      <w:r w:rsidR="00F82DEA">
        <w:rPr>
          <w:color w:val="000000" w:themeColor="text1"/>
        </w:rPr>
        <w:t>5</w:t>
      </w:r>
      <w:r w:rsidR="009A6647" w:rsidRPr="005B6973">
        <w:rPr>
          <w:color w:val="000000" w:themeColor="text1"/>
        </w:rPr>
        <w:t>]</w:t>
      </w:r>
      <w:r w:rsidR="00F010F9" w:rsidRPr="005B6973">
        <w:rPr>
          <w:color w:val="000000" w:themeColor="text1"/>
        </w:rPr>
        <w:t xml:space="preserve">. </w:t>
      </w:r>
      <w:r w:rsidR="00E16942" w:rsidRPr="005B6973">
        <w:rPr>
          <w:color w:val="000000" w:themeColor="text1"/>
        </w:rPr>
        <w:t>Tillage</w:t>
      </w:r>
      <w:r w:rsidR="00A84D00" w:rsidRPr="005B6973">
        <w:rPr>
          <w:color w:val="000000" w:themeColor="text1"/>
        </w:rPr>
        <w:t xml:space="preserve">, </w:t>
      </w:r>
      <w:r w:rsidR="00A33223" w:rsidRPr="005B6973">
        <w:rPr>
          <w:color w:val="000000" w:themeColor="text1"/>
        </w:rPr>
        <w:t xml:space="preserve">N </w:t>
      </w:r>
      <w:r w:rsidR="0054115D" w:rsidRPr="005B6973">
        <w:rPr>
          <w:color w:val="000000" w:themeColor="text1"/>
        </w:rPr>
        <w:t>fertilizer source</w:t>
      </w:r>
      <w:r w:rsidR="009616F4" w:rsidRPr="005B6973">
        <w:rPr>
          <w:color w:val="000000" w:themeColor="text1"/>
        </w:rPr>
        <w:t>/timing</w:t>
      </w:r>
      <w:r w:rsidR="0054115D" w:rsidRPr="005B6973">
        <w:rPr>
          <w:color w:val="000000" w:themeColor="text1"/>
        </w:rPr>
        <w:t>,</w:t>
      </w:r>
      <w:r w:rsidR="00E16942" w:rsidRPr="005B6973">
        <w:rPr>
          <w:color w:val="000000" w:themeColor="text1"/>
        </w:rPr>
        <w:t xml:space="preserve"> </w:t>
      </w:r>
      <w:r w:rsidR="00965DFD" w:rsidRPr="005B6973">
        <w:rPr>
          <w:color w:val="000000" w:themeColor="text1"/>
        </w:rPr>
        <w:t>subsurface drain</w:t>
      </w:r>
      <w:r w:rsidR="00F010F9" w:rsidRPr="005B6973">
        <w:rPr>
          <w:color w:val="000000" w:themeColor="text1"/>
        </w:rPr>
        <w:t xml:space="preserve"> depth/</w:t>
      </w:r>
      <w:proofErr w:type="gramStart"/>
      <w:r w:rsidR="00F010F9" w:rsidRPr="005B6973">
        <w:rPr>
          <w:color w:val="000000" w:themeColor="text1"/>
        </w:rPr>
        <w:t>spacing</w:t>
      </w:r>
      <w:proofErr w:type="gramEnd"/>
      <w:r w:rsidR="00F010F9" w:rsidRPr="005B6973">
        <w:rPr>
          <w:color w:val="000000" w:themeColor="text1"/>
        </w:rPr>
        <w:t xml:space="preserve"> </w:t>
      </w:r>
      <w:r w:rsidR="00E16942" w:rsidRPr="005B6973">
        <w:rPr>
          <w:color w:val="000000" w:themeColor="text1"/>
        </w:rPr>
        <w:t xml:space="preserve">and soils parameters were </w:t>
      </w:r>
      <w:r w:rsidR="00584983" w:rsidRPr="005B6973">
        <w:rPr>
          <w:color w:val="000000" w:themeColor="text1"/>
        </w:rPr>
        <w:t>kept consistent with the original calibrated stud</w:t>
      </w:r>
      <w:r w:rsidR="008F3421" w:rsidRPr="005B6973">
        <w:rPr>
          <w:color w:val="000000" w:themeColor="text1"/>
        </w:rPr>
        <w:t>y</w:t>
      </w:r>
      <w:r w:rsidR="00A84D00" w:rsidRPr="005B6973">
        <w:rPr>
          <w:color w:val="000000" w:themeColor="text1"/>
        </w:rPr>
        <w:t>.</w:t>
      </w:r>
      <w:r w:rsidR="00584983" w:rsidRPr="005B6973">
        <w:rPr>
          <w:color w:val="000000" w:themeColor="text1"/>
        </w:rPr>
        <w:t xml:space="preserve"> </w:t>
      </w:r>
    </w:p>
    <w:p w14:paraId="66AC13C3" w14:textId="77777777" w:rsidR="005B6973" w:rsidRPr="005B6973" w:rsidRDefault="005B6973" w:rsidP="00F80153">
      <w:pPr>
        <w:rPr>
          <w:color w:val="000000" w:themeColor="text1"/>
        </w:rPr>
      </w:pPr>
    </w:p>
    <w:p w14:paraId="494287A6" w14:textId="1E5E1605" w:rsidR="00584983" w:rsidRPr="005B6973" w:rsidRDefault="004F3D6A" w:rsidP="00F80153">
      <w:pPr>
        <w:rPr>
          <w:color w:val="000000" w:themeColor="text1"/>
        </w:rPr>
      </w:pPr>
      <w:r w:rsidRPr="005B6973">
        <w:rPr>
          <w:color w:val="000000" w:themeColor="text1"/>
        </w:rPr>
        <w:t xml:space="preserve">2.2 </w:t>
      </w:r>
      <w:r w:rsidR="00584983" w:rsidRPr="005B6973">
        <w:rPr>
          <w:color w:val="000000" w:themeColor="text1"/>
        </w:rPr>
        <w:t>Stati</w:t>
      </w:r>
      <w:r w:rsidR="00A84D00" w:rsidRPr="005B6973">
        <w:rPr>
          <w:color w:val="000000" w:themeColor="text1"/>
        </w:rPr>
        <w:t>stical Analysis</w:t>
      </w:r>
    </w:p>
    <w:p w14:paraId="185AC260" w14:textId="24816526" w:rsidR="00D840AA" w:rsidRPr="005B6973" w:rsidRDefault="00714158" w:rsidP="00F80153">
      <w:pPr>
        <w:rPr>
          <w:color w:val="000000" w:themeColor="text1"/>
        </w:rPr>
      </w:pPr>
      <w:r w:rsidRPr="005B6973">
        <w:rPr>
          <w:color w:val="000000" w:themeColor="text1"/>
        </w:rPr>
        <w:t xml:space="preserve">2.2.1 </w:t>
      </w:r>
      <w:r w:rsidR="00D840AA" w:rsidRPr="005B6973">
        <w:rPr>
          <w:color w:val="000000" w:themeColor="text1"/>
        </w:rPr>
        <w:t xml:space="preserve">Metrics for </w:t>
      </w:r>
      <w:r w:rsidR="000A6640">
        <w:rPr>
          <w:color w:val="000000" w:themeColor="text1"/>
        </w:rPr>
        <w:t xml:space="preserve">APSIM </w:t>
      </w:r>
      <w:r w:rsidR="00D840AA" w:rsidRPr="005B6973">
        <w:rPr>
          <w:color w:val="000000" w:themeColor="text1"/>
        </w:rPr>
        <w:t>Model Calibration</w:t>
      </w:r>
    </w:p>
    <w:p w14:paraId="6CDF92E5" w14:textId="74940922" w:rsidR="00D840AA" w:rsidRDefault="00646C2C" w:rsidP="00F80153">
      <w:pPr>
        <w:rPr>
          <w:color w:val="000000" w:themeColor="text1"/>
        </w:rPr>
      </w:pPr>
      <w:r w:rsidRPr="005B6973">
        <w:rPr>
          <w:color w:val="000000" w:themeColor="text1"/>
        </w:rPr>
        <w:t>In the calibration process, t</w:t>
      </w:r>
      <w:r w:rsidR="00C53EED" w:rsidRPr="005B6973">
        <w:rPr>
          <w:color w:val="000000" w:themeColor="text1"/>
        </w:rPr>
        <w:t>o</w:t>
      </w:r>
      <w:r w:rsidR="00D840AA" w:rsidRPr="005B6973">
        <w:rPr>
          <w:color w:val="000000" w:themeColor="text1"/>
        </w:rPr>
        <w:t xml:space="preserve"> test the model’s accuracy in capturing grain yield</w:t>
      </w:r>
      <w:r w:rsidR="00766FAB" w:rsidRPr="005B6973">
        <w:rPr>
          <w:color w:val="000000" w:themeColor="text1"/>
        </w:rPr>
        <w:t>, drainage, flow-weighted NO</w:t>
      </w:r>
      <w:r w:rsidR="00766FAB" w:rsidRPr="005B6973">
        <w:rPr>
          <w:color w:val="000000" w:themeColor="text1"/>
          <w:vertAlign w:val="subscript"/>
        </w:rPr>
        <w:t>3</w:t>
      </w:r>
      <w:r w:rsidR="00766FAB" w:rsidRPr="005B6973">
        <w:rPr>
          <w:color w:val="000000" w:themeColor="text1"/>
        </w:rPr>
        <w:t>-N, and NO</w:t>
      </w:r>
      <w:r w:rsidR="00766FAB" w:rsidRPr="005B6973">
        <w:rPr>
          <w:color w:val="000000" w:themeColor="text1"/>
          <w:vertAlign w:val="subscript"/>
        </w:rPr>
        <w:t>3</w:t>
      </w:r>
      <w:r w:rsidR="00766FAB" w:rsidRPr="005B6973">
        <w:rPr>
          <w:color w:val="000000" w:themeColor="text1"/>
        </w:rPr>
        <w:t>-N load (kg/ha)</w:t>
      </w:r>
      <w:r w:rsidR="00D840AA" w:rsidRPr="005B6973">
        <w:rPr>
          <w:color w:val="000000" w:themeColor="text1"/>
        </w:rPr>
        <w:t>, we compared the simulated data</w:t>
      </w:r>
      <w:r w:rsidRPr="005B6973">
        <w:rPr>
          <w:color w:val="000000" w:themeColor="text1"/>
        </w:rPr>
        <w:t xml:space="preserve"> from the calibrated models</w:t>
      </w:r>
      <w:r w:rsidR="00D840AA" w:rsidRPr="005B6973">
        <w:rPr>
          <w:color w:val="000000" w:themeColor="text1"/>
        </w:rPr>
        <w:t xml:space="preserve"> with the</w:t>
      </w:r>
      <w:r w:rsidRPr="005B6973">
        <w:rPr>
          <w:color w:val="000000" w:themeColor="text1"/>
        </w:rPr>
        <w:t xml:space="preserve"> corresponding</w:t>
      </w:r>
      <w:r w:rsidR="00D840AA" w:rsidRPr="005B6973">
        <w:rPr>
          <w:color w:val="000000" w:themeColor="text1"/>
        </w:rPr>
        <w:t xml:space="preserve"> observed data. The statistical analysis of the model’s pe</w:t>
      </w:r>
      <w:r w:rsidR="00774136" w:rsidRPr="005B6973">
        <w:rPr>
          <w:color w:val="000000" w:themeColor="text1"/>
        </w:rPr>
        <w:t>rformance was c</w:t>
      </w:r>
      <w:r w:rsidR="009A6647" w:rsidRPr="005B6973">
        <w:rPr>
          <w:color w:val="000000" w:themeColor="text1"/>
        </w:rPr>
        <w:t>onducted using R version 3.</w:t>
      </w:r>
      <w:r w:rsidR="00102065" w:rsidRPr="005B6973">
        <w:rPr>
          <w:color w:val="000000" w:themeColor="text1"/>
        </w:rPr>
        <w:t>6.2</w:t>
      </w:r>
      <w:r w:rsidR="00713F03" w:rsidRPr="005B6973">
        <w:rPr>
          <w:color w:val="000000" w:themeColor="text1"/>
        </w:rPr>
        <w:t xml:space="preserve"> [</w:t>
      </w:r>
      <w:r w:rsidR="001F2A2B" w:rsidRPr="005B6973">
        <w:rPr>
          <w:color w:val="000000" w:themeColor="text1"/>
        </w:rPr>
        <w:t>5</w:t>
      </w:r>
      <w:r w:rsidR="00F82DEA">
        <w:rPr>
          <w:color w:val="000000" w:themeColor="text1"/>
        </w:rPr>
        <w:t>6</w:t>
      </w:r>
      <w:r w:rsidR="009A6647" w:rsidRPr="005B6973">
        <w:rPr>
          <w:color w:val="000000" w:themeColor="text1"/>
        </w:rPr>
        <w:t>]</w:t>
      </w:r>
      <w:r w:rsidR="00D840AA" w:rsidRPr="005B6973">
        <w:rPr>
          <w:color w:val="000000" w:themeColor="text1"/>
        </w:rPr>
        <w:t xml:space="preserve">. Goodness of fit analysis was measured by calculating </w:t>
      </w:r>
      <w:r w:rsidR="009616F4" w:rsidRPr="005B6973">
        <w:rPr>
          <w:color w:val="000000" w:themeColor="text1"/>
        </w:rPr>
        <w:t>r</w:t>
      </w:r>
      <w:r w:rsidR="009616F4" w:rsidRPr="005B6973">
        <w:rPr>
          <w:color w:val="000000" w:themeColor="text1"/>
          <w:vertAlign w:val="superscript"/>
        </w:rPr>
        <w:t>2</w:t>
      </w:r>
      <w:r w:rsidR="009616F4" w:rsidRPr="005B6973">
        <w:rPr>
          <w:color w:val="000000" w:themeColor="text1"/>
        </w:rPr>
        <w:t xml:space="preserve">, </w:t>
      </w:r>
      <w:r w:rsidR="00D840AA" w:rsidRPr="005B6973">
        <w:rPr>
          <w:color w:val="000000" w:themeColor="text1"/>
        </w:rPr>
        <w:t>root mean square error (RMSE) and</w:t>
      </w:r>
      <w:r w:rsidR="009A6647" w:rsidRPr="005B6973">
        <w:rPr>
          <w:color w:val="000000" w:themeColor="text1"/>
        </w:rPr>
        <w:t xml:space="preserve"> modelling efficiency (ME) </w:t>
      </w:r>
      <w:r w:rsidR="00213DCE" w:rsidRPr="005B6973">
        <w:rPr>
          <w:color w:val="000000" w:themeColor="text1"/>
        </w:rPr>
        <w:t>[</w:t>
      </w:r>
      <w:r w:rsidR="001F2A2B" w:rsidRPr="005B6973">
        <w:rPr>
          <w:color w:val="000000" w:themeColor="text1"/>
        </w:rPr>
        <w:t>5</w:t>
      </w:r>
      <w:r w:rsidR="00F82DEA">
        <w:rPr>
          <w:color w:val="000000" w:themeColor="text1"/>
        </w:rPr>
        <w:t>7</w:t>
      </w:r>
      <w:r w:rsidR="009A6647" w:rsidRPr="005B6973">
        <w:rPr>
          <w:color w:val="000000" w:themeColor="text1"/>
        </w:rPr>
        <w:t>]</w:t>
      </w:r>
      <w:r w:rsidR="00D840AA" w:rsidRPr="005B6973">
        <w:rPr>
          <w:color w:val="000000" w:themeColor="text1"/>
        </w:rPr>
        <w:t xml:space="preserve">. </w:t>
      </w:r>
    </w:p>
    <w:p w14:paraId="546F5218" w14:textId="77777777" w:rsidR="005B6973" w:rsidRPr="005B6973" w:rsidRDefault="005B6973" w:rsidP="00F80153">
      <w:pPr>
        <w:rPr>
          <w:color w:val="000000" w:themeColor="text1"/>
        </w:rPr>
      </w:pPr>
    </w:p>
    <w:p w14:paraId="00ED8888" w14:textId="06C76404" w:rsidR="00644408" w:rsidRPr="005B6973" w:rsidRDefault="00644408" w:rsidP="00644408">
      <w:pPr>
        <w:rPr>
          <w:color w:val="000000" w:themeColor="text1"/>
        </w:rPr>
      </w:pPr>
      <w:r w:rsidRPr="005B6973">
        <w:rPr>
          <w:color w:val="000000" w:themeColor="text1"/>
        </w:rPr>
        <w:t>2.2.2</w:t>
      </w:r>
      <w:r w:rsidR="000A6640">
        <w:rPr>
          <w:color w:val="000000" w:themeColor="text1"/>
        </w:rPr>
        <w:t xml:space="preserve"> </w:t>
      </w:r>
      <w:r w:rsidR="001B30E6">
        <w:rPr>
          <w:color w:val="000000" w:themeColor="text1"/>
        </w:rPr>
        <w:t>Analysis of APSIM Model Outputs</w:t>
      </w:r>
    </w:p>
    <w:p w14:paraId="08F4BF8C" w14:textId="2787208B" w:rsidR="00F2026E" w:rsidRPr="005B6973" w:rsidRDefault="00F2026E" w:rsidP="00F2026E">
      <w:pPr>
        <w:rPr>
          <w:color w:val="000000" w:themeColor="text1"/>
        </w:rPr>
      </w:pPr>
      <w:r w:rsidRPr="005B6973">
        <w:rPr>
          <w:color w:val="000000" w:themeColor="text1"/>
        </w:rPr>
        <w:t xml:space="preserve">All processing of the APSIM simulation outputs and statistical analyses were done using the </w:t>
      </w:r>
      <w:proofErr w:type="spellStart"/>
      <w:r w:rsidRPr="005B6973">
        <w:rPr>
          <w:color w:val="000000" w:themeColor="text1"/>
        </w:rPr>
        <w:t>tidyverse</w:t>
      </w:r>
      <w:proofErr w:type="spellEnd"/>
      <w:r w:rsidRPr="005B6973">
        <w:rPr>
          <w:color w:val="000000" w:themeColor="text1"/>
        </w:rPr>
        <w:t xml:space="preserve"> meta package [</w:t>
      </w:r>
      <w:r w:rsidR="001F2A2B" w:rsidRPr="005B6973">
        <w:rPr>
          <w:color w:val="000000" w:themeColor="text1"/>
        </w:rPr>
        <w:t>5</w:t>
      </w:r>
      <w:r w:rsidR="00F82DEA">
        <w:rPr>
          <w:color w:val="000000" w:themeColor="text1"/>
        </w:rPr>
        <w:t>8</w:t>
      </w:r>
      <w:r w:rsidRPr="005B6973">
        <w:rPr>
          <w:color w:val="000000" w:themeColor="text1"/>
        </w:rPr>
        <w:t>] in R version 3.6.2 [</w:t>
      </w:r>
      <w:r w:rsidR="001F2A2B" w:rsidRPr="005B6973">
        <w:rPr>
          <w:color w:val="000000" w:themeColor="text1"/>
        </w:rPr>
        <w:t>5</w:t>
      </w:r>
      <w:r w:rsidR="00F82DEA">
        <w:rPr>
          <w:color w:val="000000" w:themeColor="text1"/>
        </w:rPr>
        <w:t>6</w:t>
      </w:r>
      <w:r w:rsidRPr="005B6973">
        <w:rPr>
          <w:color w:val="000000" w:themeColor="text1"/>
        </w:rPr>
        <w:t xml:space="preserve">]. All other packages are cited below. </w:t>
      </w:r>
    </w:p>
    <w:p w14:paraId="30651FDF" w14:textId="6D3750F9" w:rsidR="00F2026E" w:rsidRDefault="00F2026E" w:rsidP="00F2026E">
      <w:pPr>
        <w:rPr>
          <w:color w:val="000000" w:themeColor="text1"/>
        </w:rPr>
      </w:pPr>
      <w:r w:rsidRPr="005B6973">
        <w:rPr>
          <w:color w:val="000000" w:themeColor="text1"/>
        </w:rPr>
        <w:t>APSIM runs on a calendar year, but to facilitate comparisons between the rotations we wanted drainage and nitrate leaching to be summed from crop sowing to crop sowing. In order to accommodate this timeline drainage and NO</w:t>
      </w:r>
      <w:r w:rsidRPr="005B6973">
        <w:rPr>
          <w:color w:val="000000" w:themeColor="text1"/>
          <w:vertAlign w:val="subscript"/>
        </w:rPr>
        <w:t>3</w:t>
      </w:r>
      <w:r w:rsidRPr="005B6973">
        <w:rPr>
          <w:color w:val="000000" w:themeColor="text1"/>
        </w:rPr>
        <w:t>-N leaching were categorized into two groups: season/post-harvest (sowing to the end of year, December 31) and pre-season (January 1 to the day before sowing). The season/post-harvest data of one calendar year w</w:t>
      </w:r>
      <w:r w:rsidR="000659E2">
        <w:rPr>
          <w:color w:val="000000" w:themeColor="text1"/>
        </w:rPr>
        <w:t>ere</w:t>
      </w:r>
      <w:r w:rsidRPr="005B6973">
        <w:rPr>
          <w:color w:val="000000" w:themeColor="text1"/>
        </w:rPr>
        <w:t xml:space="preserve"> then combined with the pre-season data of the next year to capture the full effect of the sown crop on drainage and leaching both during the season and following harvest. </w:t>
      </w:r>
    </w:p>
    <w:p w14:paraId="53ABB40B" w14:textId="77777777" w:rsidR="005B6973" w:rsidRPr="005B6973" w:rsidRDefault="005B6973" w:rsidP="00F2026E">
      <w:pPr>
        <w:rPr>
          <w:color w:val="000000" w:themeColor="text1"/>
        </w:rPr>
      </w:pPr>
    </w:p>
    <w:p w14:paraId="34EBA661" w14:textId="6EAF8997" w:rsidR="00F2026E" w:rsidRDefault="00F2026E" w:rsidP="00F2026E">
      <w:pPr>
        <w:rPr>
          <w:color w:val="000000" w:themeColor="text1"/>
        </w:rPr>
      </w:pPr>
      <w:r w:rsidRPr="005B6973">
        <w:rPr>
          <w:color w:val="000000" w:themeColor="text1"/>
        </w:rPr>
        <w:t>For all systems, the leaching from maize sowing to maize sowing was compared. For the cropping system consisting of maize rotated with soybean, the data from the following soybean year w</w:t>
      </w:r>
      <w:r w:rsidR="000659E2">
        <w:rPr>
          <w:color w:val="000000" w:themeColor="text1"/>
        </w:rPr>
        <w:t>ere</w:t>
      </w:r>
      <w:r w:rsidRPr="005B6973">
        <w:rPr>
          <w:color w:val="000000" w:themeColor="text1"/>
        </w:rPr>
        <w:t xml:space="preserve"> added onto that of the maize year to include in the analysis any residual N from the fertilizer applied in the maize year that leached out during the soybean year. A diagrammatic representation of this method is presented in </w:t>
      </w:r>
      <w:ins w:id="37" w:author="Pasley, Heather (A&amp;F, Toowoomba)" w:date="2021-02-06T11:34:00Z">
        <w:r w:rsidR="007F38B1">
          <w:rPr>
            <w:color w:val="000000" w:themeColor="text1"/>
          </w:rPr>
          <w:t>S</w:t>
        </w:r>
      </w:ins>
      <w:del w:id="38" w:author="Pasley, Heather (A&amp;F, Toowoomba)" w:date="2021-02-06T11:34:00Z">
        <w:r w:rsidRPr="005B6973" w:rsidDel="007F38B1">
          <w:rPr>
            <w:color w:val="000000" w:themeColor="text1"/>
          </w:rPr>
          <w:delText>s</w:delText>
        </w:r>
      </w:del>
      <w:r w:rsidRPr="005B6973">
        <w:rPr>
          <w:color w:val="000000" w:themeColor="text1"/>
        </w:rPr>
        <w:t xml:space="preserve">upplementary </w:t>
      </w:r>
      <w:del w:id="39" w:author="Pasley, Heather (A&amp;F, Toowoomba)" w:date="2021-02-06T11:33:00Z">
        <w:r w:rsidRPr="005B6973" w:rsidDel="007F38B1">
          <w:rPr>
            <w:color w:val="000000" w:themeColor="text1"/>
          </w:rPr>
          <w:delText>materials</w:delText>
        </w:r>
      </w:del>
      <w:ins w:id="40" w:author="Pasley, Heather (A&amp;F, Toowoomba)" w:date="2021-02-06T11:34:00Z">
        <w:r w:rsidR="007F38B1">
          <w:rPr>
            <w:color w:val="000000" w:themeColor="text1"/>
          </w:rPr>
          <w:t>F</w:t>
        </w:r>
      </w:ins>
      <w:ins w:id="41" w:author="Pasley, Heather (A&amp;F, Toowoomba)" w:date="2021-02-06T11:33:00Z">
        <w:r w:rsidR="007F38B1">
          <w:rPr>
            <w:color w:val="000000" w:themeColor="text1"/>
          </w:rPr>
          <w:t>igure 1</w:t>
        </w:r>
      </w:ins>
      <w:r w:rsidRPr="005B6973">
        <w:rPr>
          <w:color w:val="000000" w:themeColor="text1"/>
        </w:rPr>
        <w:t xml:space="preserve">. </w:t>
      </w:r>
    </w:p>
    <w:p w14:paraId="7A369A02" w14:textId="77777777" w:rsidR="005B6973" w:rsidRPr="005B6973" w:rsidRDefault="005B6973" w:rsidP="00F2026E">
      <w:pPr>
        <w:rPr>
          <w:color w:val="000000" w:themeColor="text1"/>
        </w:rPr>
      </w:pPr>
    </w:p>
    <w:p w14:paraId="7037EE95" w14:textId="77777777" w:rsidR="00644408" w:rsidRPr="005B6973" w:rsidRDefault="00644408" w:rsidP="00644408">
      <w:pPr>
        <w:rPr>
          <w:bCs/>
          <w:i/>
          <w:color w:val="000000" w:themeColor="text1"/>
        </w:rPr>
      </w:pPr>
      <w:r w:rsidRPr="005B6973">
        <w:rPr>
          <w:bCs/>
          <w:i/>
          <w:color w:val="000000" w:themeColor="text1"/>
        </w:rPr>
        <w:t>Leaching</w:t>
      </w:r>
    </w:p>
    <w:p w14:paraId="2CC8B0AB" w14:textId="61E8DB70" w:rsidR="00644408" w:rsidRDefault="00644408" w:rsidP="00644408">
      <w:pPr>
        <w:rPr>
          <w:color w:val="000000" w:themeColor="text1"/>
        </w:rPr>
      </w:pPr>
      <w:r w:rsidRPr="005B6973">
        <w:rPr>
          <w:color w:val="000000" w:themeColor="text1"/>
        </w:rPr>
        <w:t xml:space="preserve">Data </w:t>
      </w:r>
      <w:r w:rsidR="006E79D5">
        <w:rPr>
          <w:color w:val="000000" w:themeColor="text1"/>
        </w:rPr>
        <w:t>were</w:t>
      </w:r>
      <w:r w:rsidR="006E79D5" w:rsidRPr="005B6973">
        <w:rPr>
          <w:color w:val="000000" w:themeColor="text1"/>
        </w:rPr>
        <w:t xml:space="preserve"> </w:t>
      </w:r>
      <w:r w:rsidRPr="005B6973">
        <w:rPr>
          <w:color w:val="000000" w:themeColor="text1"/>
        </w:rPr>
        <w:t xml:space="preserve">grouped into experimental units, which were defined as a site-year-rotation combination, resulting in a total of </w:t>
      </w:r>
      <w:r w:rsidR="00F2026E" w:rsidRPr="005B6973">
        <w:rPr>
          <w:color w:val="000000" w:themeColor="text1"/>
        </w:rPr>
        <w:t>294</w:t>
      </w:r>
      <w:r w:rsidRPr="005B6973">
        <w:rPr>
          <w:color w:val="000000" w:themeColor="text1"/>
        </w:rPr>
        <w:t xml:space="preserve"> units. We fit three candidate non-linear models to N leaching as a function of N fertilizer rate using the </w:t>
      </w:r>
      <w:proofErr w:type="spellStart"/>
      <w:r w:rsidRPr="005B6973">
        <w:rPr>
          <w:color w:val="000000" w:themeColor="text1"/>
        </w:rPr>
        <w:t>nlraa</w:t>
      </w:r>
      <w:proofErr w:type="spellEnd"/>
      <w:r w:rsidRPr="005B6973">
        <w:rPr>
          <w:color w:val="000000" w:themeColor="text1"/>
        </w:rPr>
        <w:t xml:space="preserve"> package [</w:t>
      </w:r>
      <w:r w:rsidR="001F2A2B" w:rsidRPr="005B6973">
        <w:rPr>
          <w:color w:val="000000" w:themeColor="text1"/>
        </w:rPr>
        <w:t>5</w:t>
      </w:r>
      <w:r w:rsidR="00F82DEA">
        <w:rPr>
          <w:color w:val="000000" w:themeColor="text1"/>
        </w:rPr>
        <w:t>9</w:t>
      </w:r>
      <w:r w:rsidRPr="005B6973">
        <w:rPr>
          <w:color w:val="000000" w:themeColor="text1"/>
        </w:rPr>
        <w:t>]. The three models investigated were (</w:t>
      </w:r>
      <w:r w:rsidR="001D7FE2" w:rsidRPr="005B6973">
        <w:rPr>
          <w:color w:val="000000" w:themeColor="text1"/>
        </w:rPr>
        <w:t>1</w:t>
      </w:r>
      <w:r w:rsidRPr="005B6973">
        <w:rPr>
          <w:color w:val="000000" w:themeColor="text1"/>
        </w:rPr>
        <w:t>) bi-linear, (</w:t>
      </w:r>
      <w:r w:rsidR="001D7FE2" w:rsidRPr="005B6973">
        <w:rPr>
          <w:color w:val="000000" w:themeColor="text1"/>
        </w:rPr>
        <w:t>2</w:t>
      </w:r>
      <w:r w:rsidRPr="005B6973">
        <w:rPr>
          <w:color w:val="000000" w:themeColor="text1"/>
        </w:rPr>
        <w:t>) exponential, and (</w:t>
      </w:r>
      <w:r w:rsidR="001D7FE2" w:rsidRPr="005B6973">
        <w:rPr>
          <w:color w:val="000000" w:themeColor="text1"/>
        </w:rPr>
        <w:t>3</w:t>
      </w:r>
      <w:r w:rsidRPr="005B6973">
        <w:rPr>
          <w:color w:val="000000" w:themeColor="text1"/>
        </w:rPr>
        <w:t>) exponential-linear [</w:t>
      </w:r>
      <w:r w:rsidR="00F82DEA">
        <w:rPr>
          <w:color w:val="000000" w:themeColor="text1"/>
        </w:rPr>
        <w:t>60</w:t>
      </w:r>
      <w:r w:rsidRPr="005B6973">
        <w:rPr>
          <w:color w:val="000000" w:themeColor="text1"/>
        </w:rPr>
        <w:t>]. We chose these three models because they offer meaningful parameters</w:t>
      </w:r>
      <w:r w:rsidR="007F0539">
        <w:rPr>
          <w:color w:val="000000" w:themeColor="text1"/>
        </w:rPr>
        <w:t xml:space="preserve"> </w:t>
      </w:r>
      <w:r w:rsidR="000659E2">
        <w:rPr>
          <w:color w:val="000000" w:themeColor="text1"/>
        </w:rPr>
        <w:t>and/or</w:t>
      </w:r>
      <w:r w:rsidR="007F0539">
        <w:rPr>
          <w:color w:val="000000" w:themeColor="text1"/>
        </w:rPr>
        <w:t xml:space="preserve"> are commonly found in literature.</w:t>
      </w:r>
      <w:r w:rsidRPr="005B6973">
        <w:rPr>
          <w:color w:val="000000" w:themeColor="text1"/>
        </w:rPr>
        <w:t xml:space="preserve"> Final model selection was based on Akaike’s Information Criteria (AIC) [</w:t>
      </w:r>
      <w:r w:rsidR="001F2A2B">
        <w:rPr>
          <w:color w:val="000000" w:themeColor="text1"/>
        </w:rPr>
        <w:t>6</w:t>
      </w:r>
      <w:r w:rsidR="00F82DEA">
        <w:rPr>
          <w:color w:val="000000" w:themeColor="text1"/>
        </w:rPr>
        <w:t>1</w:t>
      </w:r>
      <w:r w:rsidRPr="005B6973">
        <w:rPr>
          <w:color w:val="000000" w:themeColor="text1"/>
        </w:rPr>
        <w:t xml:space="preserve">], examination of residual plots, and knowledge of biophysical constraints to these systems. </w:t>
      </w:r>
    </w:p>
    <w:p w14:paraId="4744011A" w14:textId="77777777" w:rsidR="005B6973" w:rsidRPr="005B6973" w:rsidRDefault="005B6973" w:rsidP="00644408">
      <w:pPr>
        <w:rPr>
          <w:color w:val="000000" w:themeColor="text1"/>
        </w:rPr>
      </w:pPr>
    </w:p>
    <w:p w14:paraId="2A2E6CF5" w14:textId="6BF06D74" w:rsidR="00644408" w:rsidRDefault="00644408" w:rsidP="00644408">
      <w:pPr>
        <w:rPr>
          <w:color w:val="000000" w:themeColor="text1"/>
        </w:rPr>
      </w:pPr>
      <w:r w:rsidRPr="005B6973">
        <w:rPr>
          <w:color w:val="000000" w:themeColor="text1"/>
        </w:rPr>
        <w:t xml:space="preserve">To assess the impact of rotation on the statistical model parameters, we fit a non-linear mixed effect model using the </w:t>
      </w:r>
      <w:proofErr w:type="spellStart"/>
      <w:r w:rsidRPr="005B6973">
        <w:rPr>
          <w:color w:val="000000" w:themeColor="text1"/>
        </w:rPr>
        <w:t>nlme</w:t>
      </w:r>
      <w:proofErr w:type="spellEnd"/>
      <w:r w:rsidRPr="005B6973">
        <w:rPr>
          <w:color w:val="000000" w:themeColor="text1"/>
        </w:rPr>
        <w:t xml:space="preserve"> package [</w:t>
      </w:r>
      <w:r w:rsidR="001F2A2B" w:rsidRPr="005B6973">
        <w:rPr>
          <w:color w:val="000000" w:themeColor="text1"/>
        </w:rPr>
        <w:t>6</w:t>
      </w:r>
      <w:r w:rsidR="00F82DEA">
        <w:rPr>
          <w:color w:val="000000" w:themeColor="text1"/>
        </w:rPr>
        <w:t>2</w:t>
      </w:r>
      <w:r w:rsidRPr="005B6973">
        <w:rPr>
          <w:color w:val="000000" w:themeColor="text1"/>
        </w:rPr>
        <w:t>]. We used a fixed effect for rotation (continuous, rotated)</w:t>
      </w:r>
      <w:r w:rsidR="001D7FE2" w:rsidRPr="005B6973">
        <w:rPr>
          <w:color w:val="000000" w:themeColor="text1"/>
        </w:rPr>
        <w:t xml:space="preserve"> and</w:t>
      </w:r>
      <w:r w:rsidRPr="005B6973">
        <w:rPr>
          <w:color w:val="000000" w:themeColor="text1"/>
        </w:rPr>
        <w:t xml:space="preserve"> random effects for site and experimental unit nested within site. Estimates and </w:t>
      </w:r>
      <w:r w:rsidRPr="005B6973">
        <w:rPr>
          <w:color w:val="000000" w:themeColor="text1"/>
        </w:rPr>
        <w:lastRenderedPageBreak/>
        <w:t>contrasts for the effect of rotation on the parameters w</w:t>
      </w:r>
      <w:r w:rsidR="00D51AF9" w:rsidRPr="005B6973">
        <w:rPr>
          <w:color w:val="000000" w:themeColor="text1"/>
        </w:rPr>
        <w:t>ere</w:t>
      </w:r>
      <w:r w:rsidRPr="005B6973">
        <w:rPr>
          <w:color w:val="000000" w:themeColor="text1"/>
        </w:rPr>
        <w:t xml:space="preserve"> assessed using the </w:t>
      </w:r>
      <w:proofErr w:type="spellStart"/>
      <w:r w:rsidRPr="005B6973">
        <w:rPr>
          <w:color w:val="000000" w:themeColor="text1"/>
        </w:rPr>
        <w:t>emmeans</w:t>
      </w:r>
      <w:proofErr w:type="spellEnd"/>
      <w:r w:rsidRPr="005B6973">
        <w:rPr>
          <w:color w:val="000000" w:themeColor="text1"/>
        </w:rPr>
        <w:t xml:space="preserve"> package [</w:t>
      </w:r>
      <w:r w:rsidR="001F2A2B" w:rsidRPr="005B6973">
        <w:rPr>
          <w:color w:val="000000" w:themeColor="text1"/>
        </w:rPr>
        <w:t>6</w:t>
      </w:r>
      <w:r w:rsidR="00F82DEA">
        <w:rPr>
          <w:color w:val="000000" w:themeColor="text1"/>
        </w:rPr>
        <w:t>3</w:t>
      </w:r>
      <w:r w:rsidRPr="005B6973">
        <w:rPr>
          <w:color w:val="000000" w:themeColor="text1"/>
        </w:rPr>
        <w:t>]. Contributions of random effects were assessed using interclass correlation.</w:t>
      </w:r>
    </w:p>
    <w:p w14:paraId="1C087197" w14:textId="77777777" w:rsidR="005B6973" w:rsidRPr="005B6973" w:rsidRDefault="005B6973" w:rsidP="00644408">
      <w:pPr>
        <w:rPr>
          <w:color w:val="000000" w:themeColor="text1"/>
        </w:rPr>
      </w:pPr>
    </w:p>
    <w:p w14:paraId="5216CEDD" w14:textId="77777777" w:rsidR="00644408" w:rsidRPr="005B6973" w:rsidRDefault="00644408" w:rsidP="00644408">
      <w:pPr>
        <w:rPr>
          <w:bCs/>
          <w:i/>
          <w:color w:val="000000" w:themeColor="text1"/>
        </w:rPr>
      </w:pPr>
      <w:r w:rsidRPr="005B6973">
        <w:rPr>
          <w:bCs/>
          <w:i/>
          <w:color w:val="000000" w:themeColor="text1"/>
        </w:rPr>
        <w:t>Yields</w:t>
      </w:r>
    </w:p>
    <w:p w14:paraId="4D8C0584" w14:textId="068D040E" w:rsidR="00644408" w:rsidRDefault="00B95370" w:rsidP="00644408">
      <w:pPr>
        <w:rPr>
          <w:color w:val="000000" w:themeColor="text1"/>
        </w:rPr>
      </w:pPr>
      <w:r w:rsidRPr="005B6973">
        <w:rPr>
          <w:color w:val="000000" w:themeColor="text1"/>
        </w:rPr>
        <w:t>S</w:t>
      </w:r>
      <w:r w:rsidR="00644408" w:rsidRPr="005B6973">
        <w:rPr>
          <w:color w:val="000000" w:themeColor="text1"/>
        </w:rPr>
        <w:t>everal models have been proposed to determine the AONR for maize</w:t>
      </w:r>
      <w:r w:rsidRPr="005B6973">
        <w:rPr>
          <w:color w:val="000000" w:themeColor="text1"/>
        </w:rPr>
        <w:t>.</w:t>
      </w:r>
      <w:r w:rsidR="00644408" w:rsidRPr="005B6973">
        <w:rPr>
          <w:color w:val="000000" w:themeColor="text1"/>
        </w:rPr>
        <w:t xml:space="preserve"> </w:t>
      </w:r>
      <w:r w:rsidRPr="005B6973">
        <w:rPr>
          <w:color w:val="000000" w:themeColor="text1"/>
        </w:rPr>
        <w:t>W</w:t>
      </w:r>
      <w:r w:rsidR="00644408" w:rsidRPr="005B6973">
        <w:rPr>
          <w:color w:val="000000" w:themeColor="text1"/>
        </w:rPr>
        <w:t>e chose to use a bi-linear model for its simplicity and applicability to a range of scenarios [</w:t>
      </w:r>
      <w:r w:rsidR="001F2A2B" w:rsidRPr="005B6973">
        <w:rPr>
          <w:color w:val="000000" w:themeColor="text1"/>
        </w:rPr>
        <w:t>6</w:t>
      </w:r>
      <w:r w:rsidR="00F82DEA">
        <w:rPr>
          <w:color w:val="000000" w:themeColor="text1"/>
        </w:rPr>
        <w:t>4</w:t>
      </w:r>
      <w:r w:rsidR="00644408" w:rsidRPr="005B6973">
        <w:rPr>
          <w:color w:val="000000" w:themeColor="text1"/>
        </w:rPr>
        <w:t>]. While this model may not capture the nuances of real-world relationships, in our simulations it provided a more robust estimation of the yield breakpoint, which is representative of the AONR. We fit a non-linear mixed effect model as described above.</w:t>
      </w:r>
    </w:p>
    <w:p w14:paraId="168C18EA" w14:textId="77777777" w:rsidR="005B6973" w:rsidRPr="005B6973" w:rsidRDefault="005B6973" w:rsidP="00644408">
      <w:pPr>
        <w:rPr>
          <w:color w:val="000000" w:themeColor="text1"/>
        </w:rPr>
      </w:pPr>
    </w:p>
    <w:p w14:paraId="08E03E5D" w14:textId="24D64AEB" w:rsidR="00865962" w:rsidRDefault="00D762B8" w:rsidP="00644408">
      <w:pPr>
        <w:rPr>
          <w:color w:val="000000" w:themeColor="text1"/>
        </w:rPr>
      </w:pPr>
      <w:r w:rsidRPr="005B6973">
        <w:rPr>
          <w:color w:val="000000" w:themeColor="text1"/>
        </w:rPr>
        <w:t>A b</w:t>
      </w:r>
      <w:r w:rsidR="00865962" w:rsidRPr="005B6973">
        <w:rPr>
          <w:color w:val="000000" w:themeColor="text1"/>
        </w:rPr>
        <w:t>i-linear model</w:t>
      </w:r>
      <w:r w:rsidR="00D51AF9" w:rsidRPr="005B6973">
        <w:rPr>
          <w:color w:val="000000" w:themeColor="text1"/>
        </w:rPr>
        <w:t xml:space="preserve"> </w:t>
      </w:r>
      <w:r w:rsidR="00865962" w:rsidRPr="005B6973">
        <w:rPr>
          <w:color w:val="000000" w:themeColor="text1"/>
        </w:rPr>
        <w:t>output</w:t>
      </w:r>
      <w:r w:rsidRPr="005B6973">
        <w:rPr>
          <w:color w:val="000000" w:themeColor="text1"/>
        </w:rPr>
        <w:t>s</w:t>
      </w:r>
      <w:r w:rsidR="00865962" w:rsidRPr="005B6973">
        <w:rPr>
          <w:color w:val="000000" w:themeColor="text1"/>
        </w:rPr>
        <w:t xml:space="preserve"> lower AONR values than the more conventionally used quadratic plateau</w:t>
      </w:r>
      <w:r w:rsidRPr="005B6973">
        <w:rPr>
          <w:color w:val="000000" w:themeColor="text1"/>
        </w:rPr>
        <w:t xml:space="preserve"> model</w:t>
      </w:r>
      <w:r w:rsidR="00865962" w:rsidRPr="005B6973">
        <w:rPr>
          <w:color w:val="000000" w:themeColor="text1"/>
        </w:rPr>
        <w:t xml:space="preserve"> [</w:t>
      </w:r>
      <w:r w:rsidR="001F2A2B" w:rsidRPr="005B6973">
        <w:rPr>
          <w:color w:val="000000" w:themeColor="text1"/>
        </w:rPr>
        <w:t>6</w:t>
      </w:r>
      <w:r w:rsidR="00F82DEA">
        <w:rPr>
          <w:color w:val="000000" w:themeColor="text1"/>
        </w:rPr>
        <w:t>4</w:t>
      </w:r>
      <w:r w:rsidR="00865962" w:rsidRPr="005B6973">
        <w:rPr>
          <w:color w:val="000000" w:themeColor="text1"/>
        </w:rPr>
        <w:t>]. As such, we have included quadratic plateau</w:t>
      </w:r>
      <w:r w:rsidR="0063268F" w:rsidRPr="005B6973">
        <w:rPr>
          <w:color w:val="000000" w:themeColor="text1"/>
        </w:rPr>
        <w:t xml:space="preserve"> model</w:t>
      </w:r>
      <w:r w:rsidR="00865962" w:rsidRPr="005B6973">
        <w:rPr>
          <w:color w:val="000000" w:themeColor="text1"/>
        </w:rPr>
        <w:t>-derived AONR values for all site</w:t>
      </w:r>
      <w:r w:rsidR="00D51AF9" w:rsidRPr="005B6973">
        <w:rPr>
          <w:color w:val="000000" w:themeColor="text1"/>
        </w:rPr>
        <w:t>-years</w:t>
      </w:r>
      <w:r w:rsidR="00865962" w:rsidRPr="005B6973">
        <w:rPr>
          <w:color w:val="000000" w:themeColor="text1"/>
        </w:rPr>
        <w:t xml:space="preserve"> in the supplementary materials for comparative purposes</w:t>
      </w:r>
      <w:r w:rsidR="0063268F" w:rsidRPr="005B6973">
        <w:rPr>
          <w:color w:val="000000" w:themeColor="text1"/>
        </w:rPr>
        <w:t xml:space="preserve"> (Supplementary Table 6)</w:t>
      </w:r>
      <w:r w:rsidR="00865962" w:rsidRPr="005B6973">
        <w:rPr>
          <w:color w:val="000000" w:themeColor="text1"/>
        </w:rPr>
        <w:t>.</w:t>
      </w:r>
    </w:p>
    <w:p w14:paraId="3A019565" w14:textId="77777777" w:rsidR="005B6973" w:rsidRPr="005B6973" w:rsidRDefault="005B6973" w:rsidP="00644408">
      <w:pPr>
        <w:rPr>
          <w:color w:val="000000" w:themeColor="text1"/>
        </w:rPr>
      </w:pPr>
    </w:p>
    <w:p w14:paraId="0FBC714C" w14:textId="603FC9B1" w:rsidR="00644408" w:rsidRPr="005B6973" w:rsidRDefault="00644408" w:rsidP="00644408">
      <w:pPr>
        <w:rPr>
          <w:bCs/>
          <w:i/>
          <w:color w:val="000000" w:themeColor="text1"/>
        </w:rPr>
      </w:pPr>
      <w:r w:rsidRPr="005B6973">
        <w:rPr>
          <w:bCs/>
          <w:i/>
          <w:color w:val="000000" w:themeColor="text1"/>
        </w:rPr>
        <w:t>Relationship between leaching breakpoint and AONR</w:t>
      </w:r>
    </w:p>
    <w:p w14:paraId="4B532A01" w14:textId="4C04DCD7" w:rsidR="00644408" w:rsidRDefault="00644408" w:rsidP="00644408">
      <w:pPr>
        <w:rPr>
          <w:color w:val="000000" w:themeColor="text1"/>
        </w:rPr>
      </w:pPr>
      <w:r w:rsidRPr="005B6973">
        <w:rPr>
          <w:color w:val="000000" w:themeColor="text1"/>
        </w:rPr>
        <w:t>The difference between the leaching and yield breakpoint</w:t>
      </w:r>
      <w:r w:rsidR="007647B8" w:rsidRPr="005B6973">
        <w:rPr>
          <w:color w:val="000000" w:themeColor="text1"/>
        </w:rPr>
        <w:t>s</w:t>
      </w:r>
      <w:r w:rsidRPr="005B6973">
        <w:rPr>
          <w:color w:val="000000" w:themeColor="text1"/>
        </w:rPr>
        <w:t xml:space="preserve"> was defined as the </w:t>
      </w:r>
      <w:r w:rsidR="0063268F" w:rsidRPr="005B6973">
        <w:rPr>
          <w:color w:val="000000" w:themeColor="text1"/>
        </w:rPr>
        <w:t>“</w:t>
      </w:r>
      <w:r w:rsidRPr="005B6973">
        <w:rPr>
          <w:color w:val="000000" w:themeColor="text1"/>
        </w:rPr>
        <w:t>buffer,</w:t>
      </w:r>
      <w:r w:rsidR="0063268F" w:rsidRPr="005B6973">
        <w:rPr>
          <w:color w:val="000000" w:themeColor="text1"/>
        </w:rPr>
        <w:t>”</w:t>
      </w:r>
      <w:r w:rsidRPr="005B6973">
        <w:rPr>
          <w:color w:val="000000" w:themeColor="text1"/>
        </w:rPr>
        <w:t xml:space="preserve"> with positive values indicating the leaching breakpoint occur</w:t>
      </w:r>
      <w:r w:rsidR="00732B76" w:rsidRPr="005B6973">
        <w:rPr>
          <w:color w:val="000000" w:themeColor="text1"/>
        </w:rPr>
        <w:t>red</w:t>
      </w:r>
      <w:r w:rsidRPr="005B6973">
        <w:rPr>
          <w:color w:val="000000" w:themeColor="text1"/>
        </w:rPr>
        <w:t xml:space="preserve"> at a higher N fertilizer rate than the yield breakpoint. The conditional breakpoint parameter estimates for the leaching and yield experimental units were calculated on a per-experimental-unit basis. The buffer for each rotation was compared using </w:t>
      </w:r>
      <w:r w:rsidR="007F0539">
        <w:rPr>
          <w:color w:val="000000" w:themeColor="text1"/>
        </w:rPr>
        <w:t xml:space="preserve">a </w:t>
      </w:r>
      <w:r w:rsidRPr="005B6973">
        <w:rPr>
          <w:color w:val="000000" w:themeColor="text1"/>
        </w:rPr>
        <w:t>linear</w:t>
      </w:r>
      <w:r w:rsidR="007F0539">
        <w:rPr>
          <w:color w:val="000000" w:themeColor="text1"/>
        </w:rPr>
        <w:t xml:space="preserve"> model</w:t>
      </w:r>
      <w:r w:rsidRPr="005B6973">
        <w:rPr>
          <w:color w:val="000000" w:themeColor="text1"/>
        </w:rPr>
        <w:t xml:space="preserve"> with rotation as a fixed effect. </w:t>
      </w:r>
    </w:p>
    <w:p w14:paraId="1ECA7745" w14:textId="77777777" w:rsidR="005B6973" w:rsidRPr="005B6973" w:rsidRDefault="005B6973" w:rsidP="00644408">
      <w:pPr>
        <w:rPr>
          <w:color w:val="000000" w:themeColor="text1"/>
          <w:shd w:val="clear" w:color="auto" w:fill="FFFFFF"/>
        </w:rPr>
      </w:pPr>
    </w:p>
    <w:p w14:paraId="41A20441" w14:textId="22D94C28" w:rsidR="004D103E" w:rsidRPr="005B6973" w:rsidRDefault="00714158" w:rsidP="00F80153">
      <w:pPr>
        <w:rPr>
          <w:b/>
          <w:color w:val="000000" w:themeColor="text1"/>
        </w:rPr>
      </w:pPr>
      <w:r w:rsidRPr="005B6973">
        <w:rPr>
          <w:b/>
          <w:color w:val="000000" w:themeColor="text1"/>
        </w:rPr>
        <w:t xml:space="preserve">3. </w:t>
      </w:r>
      <w:r w:rsidR="004D103E" w:rsidRPr="005B6973">
        <w:rPr>
          <w:b/>
          <w:color w:val="000000" w:themeColor="text1"/>
        </w:rPr>
        <w:t>Results</w:t>
      </w:r>
    </w:p>
    <w:p w14:paraId="7F89F8DE" w14:textId="77777777" w:rsidR="004D103E" w:rsidRPr="005B6973" w:rsidRDefault="00AD47BE" w:rsidP="00F80153">
      <w:pPr>
        <w:rPr>
          <w:color w:val="000000" w:themeColor="text1"/>
        </w:rPr>
      </w:pPr>
      <w:r w:rsidRPr="005B6973">
        <w:rPr>
          <w:color w:val="000000" w:themeColor="text1"/>
        </w:rPr>
        <w:t xml:space="preserve">3.1 </w:t>
      </w:r>
      <w:r w:rsidR="00443CAC" w:rsidRPr="005B6973">
        <w:rPr>
          <w:color w:val="000000" w:themeColor="text1"/>
        </w:rPr>
        <w:t>Model Calibration</w:t>
      </w:r>
      <w:r w:rsidR="00D840AA" w:rsidRPr="005B6973">
        <w:rPr>
          <w:color w:val="000000" w:themeColor="text1"/>
        </w:rPr>
        <w:t xml:space="preserve"> and Simulation</w:t>
      </w:r>
    </w:p>
    <w:p w14:paraId="6B1D52E2" w14:textId="53DFA789" w:rsidR="00D840AA" w:rsidRDefault="00D840AA" w:rsidP="00F80153">
      <w:pPr>
        <w:rPr>
          <w:color w:val="000000" w:themeColor="text1"/>
        </w:rPr>
      </w:pPr>
      <w:r w:rsidRPr="005B6973">
        <w:rPr>
          <w:color w:val="000000" w:themeColor="text1"/>
        </w:rPr>
        <w:t>The APSIM model simulated yield, drainage, flow-weighted NO</w:t>
      </w:r>
      <w:r w:rsidRPr="005B6973">
        <w:rPr>
          <w:color w:val="000000" w:themeColor="text1"/>
          <w:vertAlign w:val="subscript"/>
        </w:rPr>
        <w:t>3</w:t>
      </w:r>
      <w:r w:rsidRPr="005B6973">
        <w:rPr>
          <w:color w:val="000000" w:themeColor="text1"/>
        </w:rPr>
        <w:t>-N, and NO</w:t>
      </w:r>
      <w:r w:rsidRPr="005B6973">
        <w:rPr>
          <w:color w:val="000000" w:themeColor="text1"/>
          <w:vertAlign w:val="subscript"/>
        </w:rPr>
        <w:t>3</w:t>
      </w:r>
      <w:r w:rsidRPr="005B6973">
        <w:rPr>
          <w:color w:val="000000" w:themeColor="text1"/>
        </w:rPr>
        <w:t>-N leaching load well</w:t>
      </w:r>
      <w:ins w:id="42" w:author="Pasley, Heather (A&amp;F, Toowoomba)" w:date="2021-02-06T11:46:00Z">
        <w:r w:rsidR="00514118">
          <w:rPr>
            <w:color w:val="000000" w:themeColor="text1"/>
          </w:rPr>
          <w:t xml:space="preserve"> with</w:t>
        </w:r>
      </w:ins>
      <w:del w:id="43" w:author="Pasley, Heather (A&amp;F, Toowoomba)" w:date="2021-02-06T11:43:00Z">
        <w:r w:rsidR="00B95370" w:rsidRPr="005B6973" w:rsidDel="00514118">
          <w:rPr>
            <w:color w:val="000000" w:themeColor="text1"/>
          </w:rPr>
          <w:delText>.</w:delText>
        </w:r>
      </w:del>
      <w:del w:id="44" w:author="Pasley, Heather (A&amp;F, Toowoomba)" w:date="2021-02-06T11:45:00Z">
        <w:r w:rsidR="00B95370" w:rsidRPr="005B6973" w:rsidDel="00514118">
          <w:rPr>
            <w:color w:val="000000" w:themeColor="text1"/>
          </w:rPr>
          <w:delText xml:space="preserve"> </w:delText>
        </w:r>
      </w:del>
      <w:del w:id="45" w:author="Pasley, Heather (A&amp;F, Toowoomba)" w:date="2021-02-06T11:46:00Z">
        <w:r w:rsidR="00B95370" w:rsidRPr="005B6973" w:rsidDel="00514118">
          <w:rPr>
            <w:color w:val="000000" w:themeColor="text1"/>
          </w:rPr>
          <w:delText>The</w:delText>
        </w:r>
      </w:del>
      <w:r w:rsidRPr="005B6973">
        <w:rPr>
          <w:color w:val="000000" w:themeColor="text1"/>
        </w:rPr>
        <w:t xml:space="preserve"> ME values</w:t>
      </w:r>
      <w:r w:rsidR="009616F4" w:rsidRPr="005B6973">
        <w:rPr>
          <w:color w:val="000000" w:themeColor="text1"/>
        </w:rPr>
        <w:t xml:space="preserve"> falling</w:t>
      </w:r>
      <w:r w:rsidRPr="005B6973">
        <w:rPr>
          <w:color w:val="000000" w:themeColor="text1"/>
        </w:rPr>
        <w:t xml:space="preserve"> pri</w:t>
      </w:r>
      <w:r w:rsidR="00660BB8" w:rsidRPr="005B6973">
        <w:rPr>
          <w:color w:val="000000" w:themeColor="text1"/>
        </w:rPr>
        <w:t>marily between 0.7 and</w:t>
      </w:r>
      <w:r w:rsidR="009616F4" w:rsidRPr="005B6973">
        <w:rPr>
          <w:color w:val="000000" w:themeColor="text1"/>
        </w:rPr>
        <w:t xml:space="preserve"> 0.95</w:t>
      </w:r>
      <w:ins w:id="46" w:author="Pasley, Heather (A&amp;F, Toowoomba)" w:date="2021-02-06T11:46:00Z">
        <w:r w:rsidR="00514118">
          <w:rPr>
            <w:color w:val="000000" w:themeColor="text1"/>
          </w:rPr>
          <w:t xml:space="preserve">. In </w:t>
        </w:r>
        <w:r w:rsidR="005378B0">
          <w:rPr>
            <w:color w:val="000000" w:themeColor="text1"/>
          </w:rPr>
          <w:t>two st</w:t>
        </w:r>
      </w:ins>
      <w:ins w:id="47" w:author="Pasley, Heather (A&amp;F, Toowoomba)" w:date="2021-02-06T11:47:00Z">
        <w:r w:rsidR="005378B0">
          <w:rPr>
            <w:color w:val="000000" w:themeColor="text1"/>
          </w:rPr>
          <w:t>udies, however,</w:t>
        </w:r>
      </w:ins>
      <w:r w:rsidR="009616F4" w:rsidRPr="005B6973">
        <w:rPr>
          <w:color w:val="000000" w:themeColor="text1"/>
        </w:rPr>
        <w:t xml:space="preserve"> </w:t>
      </w:r>
      <w:ins w:id="48" w:author="Pasley, Heather (A&amp;F, Toowoomba)" w:date="2021-02-06T11:48:00Z">
        <w:r w:rsidR="005378B0">
          <w:rPr>
            <w:color w:val="000000" w:themeColor="text1"/>
          </w:rPr>
          <w:t>model accuracy evaluation metric</w:t>
        </w:r>
      </w:ins>
      <w:ins w:id="49" w:author="Pasley, Heather (A&amp;F, Toowoomba)" w:date="2021-02-06T11:51:00Z">
        <w:r w:rsidR="005378B0">
          <w:rPr>
            <w:color w:val="000000" w:themeColor="text1"/>
          </w:rPr>
          <w:t>s</w:t>
        </w:r>
      </w:ins>
      <w:ins w:id="50" w:author="Pasley, Heather (A&amp;F, Toowoomba)" w:date="2021-02-06T11:48:00Z">
        <w:r w:rsidR="005378B0">
          <w:rPr>
            <w:color w:val="000000" w:themeColor="text1"/>
          </w:rPr>
          <w:t xml:space="preserve"> reflected </w:t>
        </w:r>
      </w:ins>
      <w:ins w:id="51" w:author="Pasley, Heather (A&amp;F, Toowoomba)" w:date="2021-02-06T11:51:00Z">
        <w:r w:rsidR="005378B0">
          <w:rPr>
            <w:color w:val="000000" w:themeColor="text1"/>
          </w:rPr>
          <w:t xml:space="preserve">modeling </w:t>
        </w:r>
      </w:ins>
      <w:ins w:id="52" w:author="Pasley, Heather (A&amp;F, Toowoomba)" w:date="2021-02-06T11:48:00Z">
        <w:r w:rsidR="005378B0">
          <w:rPr>
            <w:color w:val="000000" w:themeColor="text1"/>
          </w:rPr>
          <w:t xml:space="preserve">limitations </w:t>
        </w:r>
      </w:ins>
      <w:ins w:id="53" w:author="Pasley, Heather (A&amp;F, Toowoomba)" w:date="2021-02-06T11:51:00Z">
        <w:r w:rsidR="005378B0">
          <w:rPr>
            <w:color w:val="000000" w:themeColor="text1"/>
          </w:rPr>
          <w:t>caused by</w:t>
        </w:r>
      </w:ins>
      <w:ins w:id="54" w:author="Pasley, Heather (A&amp;F, Toowoomba)" w:date="2021-02-06T11:48:00Z">
        <w:r w:rsidR="005378B0">
          <w:rPr>
            <w:color w:val="000000" w:themeColor="text1"/>
          </w:rPr>
          <w:t xml:space="preserve"> a lack of reported data: </w:t>
        </w:r>
      </w:ins>
      <w:del w:id="55" w:author="Pasley, Heather (A&amp;F, Toowoomba)" w:date="2021-02-06T11:47:00Z">
        <w:r w:rsidR="009616F4" w:rsidRPr="005B6973" w:rsidDel="005378B0">
          <w:rPr>
            <w:color w:val="000000" w:themeColor="text1"/>
          </w:rPr>
          <w:delText>with</w:delText>
        </w:r>
        <w:r w:rsidR="008F1F03" w:rsidRPr="005B6973" w:rsidDel="005378B0">
          <w:rPr>
            <w:color w:val="000000" w:themeColor="text1"/>
          </w:rPr>
          <w:delText xml:space="preserve"> the exception of</w:delText>
        </w:r>
      </w:del>
      <w:del w:id="56" w:author="Pasley, Heather (A&amp;F, Toowoomba)" w:date="2021-02-07T09:15:00Z">
        <w:r w:rsidR="008F1F03" w:rsidRPr="005B6973" w:rsidDel="00AD0BDD">
          <w:rPr>
            <w:color w:val="000000" w:themeColor="text1"/>
          </w:rPr>
          <w:delText xml:space="preserve"> </w:delText>
        </w:r>
      </w:del>
      <w:ins w:id="57" w:author="Pasley, Heather (A&amp;F, Toowoomba)" w:date="2021-02-06T11:49:00Z">
        <w:del w:id="58" w:author="Pasley, Heather (A&amp;F, Toowoomba)" w:date="2021-02-07T09:15:00Z">
          <w:r w:rsidR="005378B0" w:rsidDel="00AD0BDD">
            <w:rPr>
              <w:color w:val="000000" w:themeColor="text1"/>
            </w:rPr>
            <w:delText>data</w:delText>
          </w:r>
        </w:del>
        <w:r w:rsidR="005378B0">
          <w:rPr>
            <w:color w:val="000000" w:themeColor="text1"/>
          </w:rPr>
          <w:t xml:space="preserve"> </w:t>
        </w:r>
      </w:ins>
      <w:ins w:id="59" w:author="Pasley, Heather (A&amp;F, Toowoomba)" w:date="2021-02-07T10:21:00Z">
        <w:r w:rsidR="00B034CE">
          <w:rPr>
            <w:color w:val="000000" w:themeColor="text1"/>
          </w:rPr>
          <w:t>leaching and flow-weighted NO</w:t>
        </w:r>
        <w:r w:rsidR="00B034CE" w:rsidRPr="00CE4D27">
          <w:rPr>
            <w:color w:val="000000" w:themeColor="text1"/>
            <w:vertAlign w:val="subscript"/>
          </w:rPr>
          <w:t>3</w:t>
        </w:r>
        <w:r w:rsidR="00B034CE">
          <w:rPr>
            <w:color w:val="000000" w:themeColor="text1"/>
          </w:rPr>
          <w:t xml:space="preserve">-N data </w:t>
        </w:r>
      </w:ins>
      <w:ins w:id="60" w:author="Pasley, Heather (A&amp;F, Toowoomba)" w:date="2021-02-06T11:49:00Z">
        <w:r w:rsidR="005378B0">
          <w:rPr>
            <w:color w:val="000000" w:themeColor="text1"/>
          </w:rPr>
          <w:t xml:space="preserve">from </w:t>
        </w:r>
      </w:ins>
      <w:r w:rsidR="00FE5863" w:rsidRPr="005B6973">
        <w:rPr>
          <w:color w:val="000000" w:themeColor="text1"/>
        </w:rPr>
        <w:t>MI</w:t>
      </w:r>
      <w:r w:rsidRPr="005B6973">
        <w:rPr>
          <w:color w:val="000000" w:themeColor="text1"/>
        </w:rPr>
        <w:t xml:space="preserve"> </w:t>
      </w:r>
      <w:r w:rsidR="00567FB2" w:rsidRPr="005B6973">
        <w:rPr>
          <w:color w:val="000000" w:themeColor="text1"/>
        </w:rPr>
        <w:t>[</w:t>
      </w:r>
      <w:r w:rsidR="001F2A2B" w:rsidRPr="005B6973">
        <w:rPr>
          <w:color w:val="000000" w:themeColor="text1"/>
        </w:rPr>
        <w:t>4</w:t>
      </w:r>
      <w:r w:rsidR="00F82DEA">
        <w:rPr>
          <w:color w:val="000000" w:themeColor="text1"/>
        </w:rPr>
        <w:t>3</w:t>
      </w:r>
      <w:r w:rsidR="00567FB2" w:rsidRPr="005B6973">
        <w:rPr>
          <w:color w:val="000000" w:themeColor="text1"/>
        </w:rPr>
        <w:t>]</w:t>
      </w:r>
      <w:ins w:id="61" w:author="Pasley, Heather (A&amp;F, Toowoomba)" w:date="2021-02-06T11:49:00Z">
        <w:r w:rsidR="005378B0">
          <w:rPr>
            <w:color w:val="000000" w:themeColor="text1"/>
          </w:rPr>
          <w:t xml:space="preserve"> w</w:t>
        </w:r>
      </w:ins>
      <w:ins w:id="62" w:author="Pasley, Heather (A&amp;F, Toowoomba)" w:date="2021-02-06T11:50:00Z">
        <w:r w:rsidR="005378B0">
          <w:rPr>
            <w:color w:val="000000" w:themeColor="text1"/>
          </w:rPr>
          <w:t>ere</w:t>
        </w:r>
      </w:ins>
      <w:ins w:id="63" w:author="Pasley, Heather (A&amp;F, Toowoomba)" w:date="2021-02-06T11:49:00Z">
        <w:r w:rsidR="005378B0">
          <w:rPr>
            <w:color w:val="000000" w:themeColor="text1"/>
          </w:rPr>
          <w:t xml:space="preserve"> reported as </w:t>
        </w:r>
        <w:del w:id="64" w:author="Pasley, Heather (A&amp;F, Toowoomba)" w:date="2021-02-07T10:22:00Z">
          <w:r w:rsidR="005378B0" w:rsidDel="00B034CE">
            <w:rPr>
              <w:color w:val="000000" w:themeColor="text1"/>
            </w:rPr>
            <w:delText xml:space="preserve">a </w:delText>
          </w:r>
        </w:del>
        <w:r w:rsidR="005378B0">
          <w:rPr>
            <w:color w:val="000000" w:themeColor="text1"/>
          </w:rPr>
          <w:t>3 year average</w:t>
        </w:r>
      </w:ins>
      <w:ins w:id="65" w:author="Pasley, Heather (A&amp;F, Toowoomba)" w:date="2021-02-07T10:22:00Z">
        <w:r w:rsidR="00B034CE">
          <w:rPr>
            <w:color w:val="000000" w:themeColor="text1"/>
          </w:rPr>
          <w:t>s</w:t>
        </w:r>
      </w:ins>
      <w:ins w:id="66" w:author="Pasley, Heather (A&amp;F, Toowoomba)" w:date="2021-02-06T11:49:00Z">
        <w:r w:rsidR="005378B0">
          <w:rPr>
            <w:color w:val="000000" w:themeColor="text1"/>
          </w:rPr>
          <w:t>, resulting in</w:t>
        </w:r>
      </w:ins>
      <w:del w:id="67" w:author="Pasley, Heather (A&amp;F, Toowoomba)" w:date="2021-02-06T11:49:00Z">
        <w:r w:rsidR="00BF1C8B" w:rsidRPr="005B6973" w:rsidDel="005378B0">
          <w:rPr>
            <w:color w:val="000000" w:themeColor="text1"/>
          </w:rPr>
          <w:delText>,</w:delText>
        </w:r>
        <w:r w:rsidR="009616F4" w:rsidRPr="005B6973" w:rsidDel="005378B0">
          <w:rPr>
            <w:color w:val="000000" w:themeColor="text1"/>
          </w:rPr>
          <w:delText xml:space="preserve"> </w:delText>
        </w:r>
        <w:r w:rsidRPr="005B6973" w:rsidDel="005378B0">
          <w:rPr>
            <w:color w:val="000000" w:themeColor="text1"/>
          </w:rPr>
          <w:delText>whic</w:delText>
        </w:r>
      </w:del>
      <w:del w:id="68" w:author="Pasley, Heather (A&amp;F, Toowoomba)" w:date="2021-02-06T11:48:00Z">
        <w:r w:rsidRPr="005B6973" w:rsidDel="005378B0">
          <w:rPr>
            <w:color w:val="000000" w:themeColor="text1"/>
          </w:rPr>
          <w:delText>h</w:delText>
        </w:r>
      </w:del>
      <w:r w:rsidRPr="005B6973">
        <w:rPr>
          <w:color w:val="000000" w:themeColor="text1"/>
        </w:rPr>
        <w:t xml:space="preserve"> </w:t>
      </w:r>
      <w:del w:id="69" w:author="Pasley, Heather (A&amp;F, Toowoomba)" w:date="2021-02-06T11:50:00Z">
        <w:r w:rsidRPr="005B6973" w:rsidDel="005378B0">
          <w:rPr>
            <w:color w:val="000000" w:themeColor="text1"/>
          </w:rPr>
          <w:delText xml:space="preserve">had </w:delText>
        </w:r>
      </w:del>
      <w:r w:rsidRPr="005B6973">
        <w:rPr>
          <w:color w:val="000000" w:themeColor="text1"/>
        </w:rPr>
        <w:t xml:space="preserve">an ME of 0.46 </w:t>
      </w:r>
      <w:ins w:id="70" w:author="Pasley, Heather (A&amp;F, Toowoomba)" w:date="2021-02-06T11:50:00Z">
        <w:r w:rsidR="005378B0">
          <w:rPr>
            <w:color w:val="000000" w:themeColor="text1"/>
          </w:rPr>
          <w:t xml:space="preserve">and yield data from IN2 [47] were reported as 6 year averages, resulting in a high </w:t>
        </w:r>
        <w:proofErr w:type="spellStart"/>
        <w:r w:rsidR="005378B0">
          <w:rPr>
            <w:color w:val="000000" w:themeColor="text1"/>
          </w:rPr>
          <w:t>R</w:t>
        </w:r>
      </w:ins>
      <w:ins w:id="71" w:author="Pasley, Heather (A&amp;F, Toowoomba)" w:date="2021-02-07T10:22:00Z">
        <w:r w:rsidR="00B034CE">
          <w:rPr>
            <w:color w:val="000000" w:themeColor="text1"/>
          </w:rPr>
          <w:t>MS</w:t>
        </w:r>
      </w:ins>
      <w:ins w:id="72" w:author="Pasley, Heather (A&amp;F, Toowoomba)" w:date="2021-02-06T11:50:00Z">
        <w:del w:id="73" w:author="Pasley, Heather (A&amp;F, Toowoomba)" w:date="2021-02-07T10:22:00Z">
          <w:r w:rsidR="005378B0" w:rsidDel="00B034CE">
            <w:rPr>
              <w:color w:val="000000" w:themeColor="text1"/>
            </w:rPr>
            <w:delText>SM</w:delText>
          </w:r>
        </w:del>
        <w:r w:rsidR="005378B0">
          <w:rPr>
            <w:color w:val="000000" w:themeColor="text1"/>
          </w:rPr>
          <w:t>E</w:t>
        </w:r>
        <w:r w:rsidR="005378B0">
          <w:rPr>
            <w:color w:val="000000" w:themeColor="text1"/>
            <w:vertAlign w:val="subscript"/>
          </w:rPr>
          <w:t>Yield</w:t>
        </w:r>
        <w:proofErr w:type="spellEnd"/>
        <w:r w:rsidR="005378B0">
          <w:rPr>
            <w:color w:val="000000" w:themeColor="text1"/>
          </w:rPr>
          <w:t xml:space="preserve"> (11.22 kg/ha) </w:t>
        </w:r>
      </w:ins>
      <w:del w:id="74" w:author="Pasley, Heather (A&amp;F, Toowoomba)" w:date="2021-02-06T11:51:00Z">
        <w:r w:rsidRPr="005B6973" w:rsidDel="005378B0">
          <w:rPr>
            <w:color w:val="000000" w:themeColor="text1"/>
          </w:rPr>
          <w:delText xml:space="preserve">due to its limited amount of reported data </w:delText>
        </w:r>
      </w:del>
      <w:r w:rsidRPr="005B6973">
        <w:rPr>
          <w:color w:val="000000" w:themeColor="text1"/>
        </w:rPr>
        <w:t>(</w:t>
      </w:r>
      <w:r w:rsidR="00660BB8" w:rsidRPr="005B6973">
        <w:rPr>
          <w:color w:val="000000" w:themeColor="text1"/>
        </w:rPr>
        <w:t>Supplementary Figure</w:t>
      </w:r>
      <w:r w:rsidR="00BD76E6" w:rsidRPr="005B6973">
        <w:rPr>
          <w:color w:val="000000" w:themeColor="text1"/>
        </w:rPr>
        <w:t>s</w:t>
      </w:r>
      <w:r w:rsidR="00660BB8" w:rsidRPr="005B6973">
        <w:rPr>
          <w:color w:val="000000" w:themeColor="text1"/>
        </w:rPr>
        <w:t xml:space="preserve"> </w:t>
      </w:r>
      <w:r w:rsidR="00843519">
        <w:rPr>
          <w:color w:val="000000" w:themeColor="text1"/>
        </w:rPr>
        <w:t>2</w:t>
      </w:r>
      <w:r w:rsidR="00BD76E6" w:rsidRPr="005B6973">
        <w:rPr>
          <w:color w:val="000000" w:themeColor="text1"/>
        </w:rPr>
        <w:t>-</w:t>
      </w:r>
      <w:r w:rsidR="00843519">
        <w:rPr>
          <w:color w:val="000000" w:themeColor="text1"/>
        </w:rPr>
        <w:t>5</w:t>
      </w:r>
      <w:r w:rsidR="00FE5863" w:rsidRPr="005B6973">
        <w:rPr>
          <w:color w:val="000000" w:themeColor="text1"/>
        </w:rPr>
        <w:t xml:space="preserve">; Supplementary Table </w:t>
      </w:r>
      <w:r w:rsidR="0063268F" w:rsidRPr="005B6973">
        <w:rPr>
          <w:color w:val="000000" w:themeColor="text1"/>
        </w:rPr>
        <w:t>7</w:t>
      </w:r>
      <w:r w:rsidRPr="005B6973">
        <w:rPr>
          <w:color w:val="000000" w:themeColor="text1"/>
        </w:rPr>
        <w:t xml:space="preserve">). </w:t>
      </w:r>
      <w:r w:rsidR="004058D5" w:rsidRPr="005B6973">
        <w:rPr>
          <w:color w:val="000000" w:themeColor="text1"/>
        </w:rPr>
        <w:t xml:space="preserve">Most importantly, the model </w:t>
      </w:r>
      <w:r w:rsidR="000A6640">
        <w:rPr>
          <w:color w:val="000000" w:themeColor="text1"/>
        </w:rPr>
        <w:t xml:space="preserve">captured </w:t>
      </w:r>
      <w:r w:rsidR="004058D5" w:rsidRPr="005B6973">
        <w:rPr>
          <w:color w:val="000000" w:themeColor="text1"/>
        </w:rPr>
        <w:t xml:space="preserve">treatment differences such as till vs no-till, narrow vs wide </w:t>
      </w:r>
      <w:r w:rsidR="00965DFD" w:rsidRPr="005B6973">
        <w:rPr>
          <w:color w:val="000000" w:themeColor="text1"/>
        </w:rPr>
        <w:t>subsurface drain</w:t>
      </w:r>
      <w:r w:rsidR="004058D5" w:rsidRPr="005B6973">
        <w:rPr>
          <w:color w:val="000000" w:themeColor="text1"/>
        </w:rPr>
        <w:t xml:space="preserve"> spacing</w:t>
      </w:r>
      <w:r w:rsidR="00660BB8" w:rsidRPr="005B6973">
        <w:rPr>
          <w:color w:val="000000" w:themeColor="text1"/>
        </w:rPr>
        <w:t>,</w:t>
      </w:r>
      <w:r w:rsidR="004058D5" w:rsidRPr="005B6973">
        <w:rPr>
          <w:color w:val="000000" w:themeColor="text1"/>
        </w:rPr>
        <w:t xml:space="preserve"> and cropping systems (</w:t>
      </w:r>
      <w:r w:rsidR="00660BB8" w:rsidRPr="005B6973">
        <w:rPr>
          <w:color w:val="000000" w:themeColor="text1"/>
        </w:rPr>
        <w:t xml:space="preserve">Supplementary </w:t>
      </w:r>
      <w:r w:rsidR="004058D5" w:rsidRPr="005B6973">
        <w:rPr>
          <w:color w:val="000000" w:themeColor="text1"/>
        </w:rPr>
        <w:t>Fig</w:t>
      </w:r>
      <w:r w:rsidR="00660BB8" w:rsidRPr="005B6973">
        <w:rPr>
          <w:color w:val="000000" w:themeColor="text1"/>
        </w:rPr>
        <w:t xml:space="preserve">ures </w:t>
      </w:r>
      <w:r w:rsidR="00843519">
        <w:rPr>
          <w:color w:val="000000" w:themeColor="text1"/>
        </w:rPr>
        <w:t>6</w:t>
      </w:r>
      <w:r w:rsidR="00660BB8" w:rsidRPr="005B6973">
        <w:rPr>
          <w:color w:val="000000" w:themeColor="text1"/>
        </w:rPr>
        <w:t>-</w:t>
      </w:r>
      <w:r w:rsidR="00843519">
        <w:rPr>
          <w:color w:val="000000" w:themeColor="text1"/>
        </w:rPr>
        <w:t>8</w:t>
      </w:r>
      <w:r w:rsidR="004058D5" w:rsidRPr="005B6973">
        <w:rPr>
          <w:color w:val="000000" w:themeColor="text1"/>
        </w:rPr>
        <w:t xml:space="preserve">). </w:t>
      </w:r>
      <w:r w:rsidR="004117F8" w:rsidRPr="005B6973">
        <w:rPr>
          <w:color w:val="000000" w:themeColor="text1"/>
        </w:rPr>
        <w:t>The</w:t>
      </w:r>
      <w:r w:rsidR="00646C2C" w:rsidRPr="005B6973">
        <w:rPr>
          <w:color w:val="000000" w:themeColor="text1"/>
        </w:rPr>
        <w:t>re was a wide range of</w:t>
      </w:r>
      <w:r w:rsidR="004117F8" w:rsidRPr="005B6973">
        <w:rPr>
          <w:color w:val="000000" w:themeColor="text1"/>
        </w:rPr>
        <w:t xml:space="preserve"> AONR</w:t>
      </w:r>
      <w:r w:rsidR="0063268F" w:rsidRPr="005B6973">
        <w:rPr>
          <w:color w:val="000000" w:themeColor="text1"/>
        </w:rPr>
        <w:t xml:space="preserve"> values</w:t>
      </w:r>
      <w:r w:rsidR="004117F8" w:rsidRPr="005B6973">
        <w:rPr>
          <w:color w:val="000000" w:themeColor="text1"/>
        </w:rPr>
        <w:t xml:space="preserve"> </w:t>
      </w:r>
      <w:r w:rsidR="00646C2C" w:rsidRPr="005B6973">
        <w:rPr>
          <w:color w:val="000000" w:themeColor="text1"/>
        </w:rPr>
        <w:t xml:space="preserve">found </w:t>
      </w:r>
      <w:r w:rsidR="004117F8" w:rsidRPr="005B6973">
        <w:rPr>
          <w:color w:val="000000" w:themeColor="text1"/>
        </w:rPr>
        <w:t xml:space="preserve">for </w:t>
      </w:r>
      <w:r w:rsidR="00646C2C" w:rsidRPr="005B6973">
        <w:rPr>
          <w:color w:val="000000" w:themeColor="text1"/>
        </w:rPr>
        <w:t xml:space="preserve">both </w:t>
      </w:r>
      <w:r w:rsidR="004117F8" w:rsidRPr="005B6973">
        <w:rPr>
          <w:color w:val="000000" w:themeColor="text1"/>
        </w:rPr>
        <w:t>continuous</w:t>
      </w:r>
      <w:r w:rsidR="00E04804">
        <w:rPr>
          <w:color w:val="000000" w:themeColor="text1"/>
        </w:rPr>
        <w:t xml:space="preserve"> (</w:t>
      </w:r>
      <w:r w:rsidR="00C43DFD">
        <w:rPr>
          <w:color w:val="000000" w:themeColor="text1"/>
        </w:rPr>
        <w:t>66-170 kg N/ha</w:t>
      </w:r>
      <w:r w:rsidR="00E04804">
        <w:rPr>
          <w:color w:val="000000" w:themeColor="text1"/>
        </w:rPr>
        <w:t>)</w:t>
      </w:r>
      <w:r w:rsidR="004117F8" w:rsidRPr="005B6973">
        <w:rPr>
          <w:color w:val="000000" w:themeColor="text1"/>
        </w:rPr>
        <w:t xml:space="preserve"> </w:t>
      </w:r>
      <w:r w:rsidR="00646C2C" w:rsidRPr="005B6973">
        <w:rPr>
          <w:color w:val="000000" w:themeColor="text1"/>
        </w:rPr>
        <w:t xml:space="preserve">and rotated </w:t>
      </w:r>
      <w:r w:rsidR="004117F8" w:rsidRPr="005B6973">
        <w:rPr>
          <w:color w:val="000000" w:themeColor="text1"/>
        </w:rPr>
        <w:t>maize</w:t>
      </w:r>
      <w:r w:rsidR="00C43DFD">
        <w:rPr>
          <w:color w:val="000000" w:themeColor="text1"/>
        </w:rPr>
        <w:t xml:space="preserve"> (24-119 kg N/ha)</w:t>
      </w:r>
      <w:r w:rsidR="00646C2C" w:rsidRPr="005B6973">
        <w:rPr>
          <w:color w:val="000000" w:themeColor="text1"/>
        </w:rPr>
        <w:t>; the average AONR, however,</w:t>
      </w:r>
      <w:r w:rsidR="00354344" w:rsidRPr="005B6973">
        <w:rPr>
          <w:color w:val="000000" w:themeColor="text1"/>
        </w:rPr>
        <w:t xml:space="preserve"> was 1</w:t>
      </w:r>
      <w:r w:rsidR="00C43DFD">
        <w:rPr>
          <w:color w:val="000000" w:themeColor="text1"/>
        </w:rPr>
        <w:t>11</w:t>
      </w:r>
      <w:r w:rsidR="00354344" w:rsidRPr="005B6973">
        <w:rPr>
          <w:color w:val="000000" w:themeColor="text1"/>
        </w:rPr>
        <w:t xml:space="preserve"> kg N/ha and 70 kg N/ha for </w:t>
      </w:r>
      <w:r w:rsidR="00646C2C" w:rsidRPr="005B6973">
        <w:rPr>
          <w:color w:val="000000" w:themeColor="text1"/>
        </w:rPr>
        <w:t xml:space="preserve">continuous and </w:t>
      </w:r>
      <w:r w:rsidR="00354344" w:rsidRPr="005B6973">
        <w:rPr>
          <w:color w:val="000000" w:themeColor="text1"/>
        </w:rPr>
        <w:t>rotated maize</w:t>
      </w:r>
      <w:r w:rsidR="00646C2C" w:rsidRPr="005B6973">
        <w:rPr>
          <w:color w:val="000000" w:themeColor="text1"/>
        </w:rPr>
        <w:t>, respectively</w:t>
      </w:r>
      <w:r w:rsidR="00354344" w:rsidRPr="005B6973">
        <w:rPr>
          <w:color w:val="000000" w:themeColor="text1"/>
        </w:rPr>
        <w:t xml:space="preserve"> (Figure 2</w:t>
      </w:r>
      <w:r w:rsidR="00B63F3D">
        <w:rPr>
          <w:color w:val="000000" w:themeColor="text1"/>
        </w:rPr>
        <w:t>b</w:t>
      </w:r>
      <w:r w:rsidR="00213DCE" w:rsidRPr="005B6973">
        <w:rPr>
          <w:color w:val="000000" w:themeColor="text1"/>
        </w:rPr>
        <w:t xml:space="preserve">; Supplementary Figure </w:t>
      </w:r>
      <w:r w:rsidR="00843519">
        <w:rPr>
          <w:color w:val="000000" w:themeColor="text1"/>
        </w:rPr>
        <w:t>9</w:t>
      </w:r>
      <w:r w:rsidR="00646C2C" w:rsidRPr="005B6973">
        <w:rPr>
          <w:color w:val="000000" w:themeColor="text1"/>
        </w:rPr>
        <w:t xml:space="preserve">; Supplementary Table </w:t>
      </w:r>
      <w:r w:rsidR="0063268F" w:rsidRPr="005B6973">
        <w:rPr>
          <w:color w:val="000000" w:themeColor="text1"/>
        </w:rPr>
        <w:t>6</w:t>
      </w:r>
      <w:r w:rsidR="00354344" w:rsidRPr="005B6973">
        <w:rPr>
          <w:color w:val="000000" w:themeColor="text1"/>
        </w:rPr>
        <w:t>).</w:t>
      </w:r>
    </w:p>
    <w:p w14:paraId="639F09A1" w14:textId="77777777" w:rsidR="005B6973" w:rsidRPr="005B6973" w:rsidRDefault="005B6973" w:rsidP="00F80153">
      <w:pPr>
        <w:rPr>
          <w:color w:val="000000" w:themeColor="text1"/>
        </w:rPr>
      </w:pPr>
    </w:p>
    <w:p w14:paraId="5F019A37" w14:textId="4396E67F" w:rsidR="00D840AA" w:rsidRPr="005B6973" w:rsidRDefault="00AD47BE" w:rsidP="00F80153">
      <w:pPr>
        <w:rPr>
          <w:color w:val="000000" w:themeColor="text1"/>
        </w:rPr>
      </w:pPr>
      <w:r w:rsidRPr="005B6973">
        <w:rPr>
          <w:color w:val="000000" w:themeColor="text1"/>
        </w:rPr>
        <w:t xml:space="preserve">3.2 </w:t>
      </w:r>
      <w:r w:rsidR="00354344" w:rsidRPr="005B6973">
        <w:rPr>
          <w:color w:val="000000" w:themeColor="text1"/>
        </w:rPr>
        <w:t>Leaching Model</w:t>
      </w:r>
    </w:p>
    <w:p w14:paraId="5B862265" w14:textId="4C133989" w:rsidR="0058629E" w:rsidRDefault="00F46B33" w:rsidP="00F80153">
      <w:pPr>
        <w:rPr>
          <w:color w:val="000000" w:themeColor="text1"/>
        </w:rPr>
      </w:pPr>
      <w:r w:rsidRPr="005B6973">
        <w:rPr>
          <w:color w:val="000000" w:themeColor="text1"/>
        </w:rPr>
        <w:t xml:space="preserve">Of the </w:t>
      </w:r>
      <w:r>
        <w:rPr>
          <w:color w:val="000000" w:themeColor="text1"/>
        </w:rPr>
        <w:t>294</w:t>
      </w:r>
      <w:r w:rsidRPr="005B6973">
        <w:rPr>
          <w:color w:val="000000" w:themeColor="text1"/>
        </w:rPr>
        <w:t xml:space="preserve"> simulated site-years, </w:t>
      </w:r>
      <w:r>
        <w:rPr>
          <w:color w:val="000000" w:themeColor="text1"/>
        </w:rPr>
        <w:t>277</w:t>
      </w:r>
      <w:r w:rsidRPr="005B6973">
        <w:rPr>
          <w:color w:val="000000" w:themeColor="text1"/>
        </w:rPr>
        <w:t xml:space="preserve"> had all </w:t>
      </w:r>
      <w:r>
        <w:rPr>
          <w:color w:val="000000" w:themeColor="text1"/>
        </w:rPr>
        <w:t>three</w:t>
      </w:r>
      <w:r w:rsidRPr="005B6973">
        <w:rPr>
          <w:color w:val="000000" w:themeColor="text1"/>
        </w:rPr>
        <w:t xml:space="preserve"> tested non-linear models (bi-linear, linear-exponential, and exponential) converge for the NO</w:t>
      </w:r>
      <w:r w:rsidRPr="005B6973">
        <w:rPr>
          <w:color w:val="000000" w:themeColor="text1"/>
          <w:vertAlign w:val="subscript"/>
        </w:rPr>
        <w:t>3</w:t>
      </w:r>
      <w:r w:rsidRPr="005B6973">
        <w:rPr>
          <w:color w:val="000000" w:themeColor="text1"/>
        </w:rPr>
        <w:t xml:space="preserve">-N leaching load’s response to fertilizer N rate. </w:t>
      </w:r>
      <w:r w:rsidR="0058629E" w:rsidRPr="00410665">
        <w:rPr>
          <w:color w:val="000000" w:themeColor="text1"/>
        </w:rPr>
        <w:t>For 9</w:t>
      </w:r>
      <w:r w:rsidR="00410665" w:rsidRPr="00410665">
        <w:rPr>
          <w:color w:val="000000" w:themeColor="text1"/>
        </w:rPr>
        <w:t>2</w:t>
      </w:r>
      <w:r w:rsidR="0058629E" w:rsidRPr="00410665">
        <w:rPr>
          <w:color w:val="000000" w:themeColor="text1"/>
        </w:rPr>
        <w:t>% of those site-years, the bi-linear model fit was best</w:t>
      </w:r>
      <w:r w:rsidR="00410665" w:rsidRPr="00410665">
        <w:rPr>
          <w:color w:val="000000" w:themeColor="text1"/>
        </w:rPr>
        <w:t xml:space="preserve"> and</w:t>
      </w:r>
      <w:r w:rsidR="0058629E" w:rsidRPr="00410665">
        <w:rPr>
          <w:color w:val="000000" w:themeColor="text1"/>
        </w:rPr>
        <w:t xml:space="preserve"> for </w:t>
      </w:r>
      <w:r w:rsidR="00410665" w:rsidRPr="00410665">
        <w:rPr>
          <w:color w:val="000000" w:themeColor="text1"/>
        </w:rPr>
        <w:t>8</w:t>
      </w:r>
      <w:r w:rsidR="0058629E" w:rsidRPr="00410665">
        <w:rPr>
          <w:color w:val="000000" w:themeColor="text1"/>
        </w:rPr>
        <w:t>%, the linear-exponential fit was best</w:t>
      </w:r>
      <w:r w:rsidR="00410665" w:rsidRPr="00410665">
        <w:rPr>
          <w:color w:val="000000" w:themeColor="text1"/>
        </w:rPr>
        <w:t>.</w:t>
      </w:r>
      <w:r w:rsidR="0058629E" w:rsidRPr="00410665">
        <w:rPr>
          <w:color w:val="000000" w:themeColor="text1"/>
        </w:rPr>
        <w:t xml:space="preserve"> </w:t>
      </w:r>
      <w:r w:rsidR="00410665" w:rsidRPr="00410665">
        <w:rPr>
          <w:color w:val="000000" w:themeColor="text1"/>
        </w:rPr>
        <w:t>T</w:t>
      </w:r>
      <w:r w:rsidR="0058629E" w:rsidRPr="00410665">
        <w:rPr>
          <w:color w:val="000000" w:themeColor="text1"/>
        </w:rPr>
        <w:t>he exponential fit was</w:t>
      </w:r>
      <w:r w:rsidR="00410665" w:rsidRPr="00410665">
        <w:rPr>
          <w:color w:val="000000" w:themeColor="text1"/>
        </w:rPr>
        <w:t xml:space="preserve"> not</w:t>
      </w:r>
      <w:r w:rsidR="0058629E" w:rsidRPr="00410665">
        <w:rPr>
          <w:color w:val="000000" w:themeColor="text1"/>
        </w:rPr>
        <w:t xml:space="preserve"> found to be </w:t>
      </w:r>
      <w:r w:rsidR="00733EEE">
        <w:rPr>
          <w:color w:val="000000" w:themeColor="text1"/>
        </w:rPr>
        <w:t xml:space="preserve">the </w:t>
      </w:r>
      <w:r w:rsidR="0058629E" w:rsidRPr="00410665">
        <w:rPr>
          <w:color w:val="000000" w:themeColor="text1"/>
        </w:rPr>
        <w:t>best</w:t>
      </w:r>
      <w:r w:rsidR="00733EEE">
        <w:rPr>
          <w:color w:val="000000" w:themeColor="text1"/>
        </w:rPr>
        <w:t xml:space="preserve"> fit</w:t>
      </w:r>
      <w:r w:rsidR="00410665" w:rsidRPr="00410665">
        <w:rPr>
          <w:color w:val="000000" w:themeColor="text1"/>
        </w:rPr>
        <w:t xml:space="preserve"> for any of th</w:t>
      </w:r>
      <w:r w:rsidR="00410665" w:rsidRPr="00067007">
        <w:rPr>
          <w:color w:val="000000" w:themeColor="text1"/>
        </w:rPr>
        <w:t>e site-years</w:t>
      </w:r>
      <w:r w:rsidR="0058629E" w:rsidRPr="00067007">
        <w:rPr>
          <w:color w:val="000000" w:themeColor="text1"/>
        </w:rPr>
        <w:t>.</w:t>
      </w:r>
      <w:r w:rsidR="0058629E" w:rsidRPr="005B6973">
        <w:rPr>
          <w:color w:val="000000" w:themeColor="text1"/>
        </w:rPr>
        <w:t xml:space="preserve"> The rest of our analysis, therefore, will be based on t</w:t>
      </w:r>
      <w:r w:rsidR="00660BB8" w:rsidRPr="005B6973">
        <w:rPr>
          <w:color w:val="000000" w:themeColor="text1"/>
        </w:rPr>
        <w:t>he bi-linear model fit (Figure 2</w:t>
      </w:r>
      <w:r w:rsidR="00B63F3D">
        <w:rPr>
          <w:color w:val="000000" w:themeColor="text1"/>
        </w:rPr>
        <w:t>c</w:t>
      </w:r>
      <w:r w:rsidR="0058629E" w:rsidRPr="005B6973">
        <w:rPr>
          <w:color w:val="000000" w:themeColor="text1"/>
        </w:rPr>
        <w:t>).</w:t>
      </w:r>
    </w:p>
    <w:p w14:paraId="6545656C" w14:textId="77777777" w:rsidR="005B6973" w:rsidRPr="005B6973" w:rsidRDefault="005B6973" w:rsidP="00F80153">
      <w:pPr>
        <w:rPr>
          <w:color w:val="000000" w:themeColor="text1"/>
        </w:rPr>
      </w:pPr>
    </w:p>
    <w:p w14:paraId="5F37F8E4" w14:textId="79836C92" w:rsidR="0058629E" w:rsidRDefault="00C06FBD" w:rsidP="00BB62BF">
      <w:pPr>
        <w:pStyle w:val="CommentTex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no fertilizer was applied, significantly m</w:t>
      </w:r>
      <w:r w:rsidR="00135EF0" w:rsidRPr="005B6973">
        <w:rPr>
          <w:rFonts w:ascii="Times New Roman" w:hAnsi="Times New Roman" w:cs="Times New Roman"/>
          <w:color w:val="000000" w:themeColor="text1"/>
          <w:sz w:val="24"/>
          <w:szCs w:val="24"/>
        </w:rPr>
        <w:t>ore NO</w:t>
      </w:r>
      <w:r w:rsidR="00135EF0" w:rsidRPr="005B6973">
        <w:rPr>
          <w:rFonts w:ascii="Times New Roman" w:hAnsi="Times New Roman" w:cs="Times New Roman"/>
          <w:color w:val="000000" w:themeColor="text1"/>
          <w:sz w:val="24"/>
          <w:szCs w:val="24"/>
          <w:vertAlign w:val="subscript"/>
        </w:rPr>
        <w:t>3</w:t>
      </w:r>
      <w:r w:rsidR="00135EF0" w:rsidRPr="005B6973">
        <w:rPr>
          <w:rFonts w:ascii="Times New Roman" w:hAnsi="Times New Roman" w:cs="Times New Roman"/>
          <w:color w:val="000000" w:themeColor="text1"/>
          <w:sz w:val="24"/>
          <w:szCs w:val="24"/>
        </w:rPr>
        <w:t xml:space="preserve">-N was leached </w:t>
      </w:r>
      <w:r w:rsidR="00971654" w:rsidRPr="005B6973">
        <w:rPr>
          <w:rFonts w:ascii="Times New Roman" w:hAnsi="Times New Roman" w:cs="Times New Roman"/>
          <w:color w:val="000000" w:themeColor="text1"/>
          <w:sz w:val="24"/>
          <w:szCs w:val="24"/>
        </w:rPr>
        <w:t>from</w:t>
      </w:r>
      <w:r w:rsidR="00135EF0" w:rsidRPr="005B6973">
        <w:rPr>
          <w:rFonts w:ascii="Times New Roman" w:hAnsi="Times New Roman" w:cs="Times New Roman"/>
          <w:color w:val="000000" w:themeColor="text1"/>
          <w:sz w:val="24"/>
          <w:szCs w:val="24"/>
        </w:rPr>
        <w:t xml:space="preserve"> the maize-soybean rotation than </w:t>
      </w:r>
      <w:r w:rsidR="00971654" w:rsidRPr="005B6973">
        <w:rPr>
          <w:rFonts w:ascii="Times New Roman" w:hAnsi="Times New Roman" w:cs="Times New Roman"/>
          <w:color w:val="000000" w:themeColor="text1"/>
          <w:sz w:val="24"/>
          <w:szCs w:val="24"/>
        </w:rPr>
        <w:t>from</w:t>
      </w:r>
      <w:r w:rsidR="00135EF0" w:rsidRPr="005B6973">
        <w:rPr>
          <w:rFonts w:ascii="Times New Roman" w:hAnsi="Times New Roman" w:cs="Times New Roman"/>
          <w:color w:val="000000" w:themeColor="text1"/>
          <w:sz w:val="24"/>
          <w:szCs w:val="24"/>
        </w:rPr>
        <w:t xml:space="preserve"> continuous maize (13 kg N/ha and 6 kg N/ha, respectively). Both systems’ </w:t>
      </w:r>
      <w:r w:rsidR="00135EF0" w:rsidRPr="005B6973">
        <w:rPr>
          <w:rFonts w:ascii="Times New Roman" w:hAnsi="Times New Roman" w:cs="Times New Roman"/>
          <w:color w:val="000000" w:themeColor="text1"/>
          <w:sz w:val="24"/>
          <w:szCs w:val="24"/>
        </w:rPr>
        <w:lastRenderedPageBreak/>
        <w:t>leaching loads</w:t>
      </w:r>
      <w:r w:rsidR="00BB62BF" w:rsidRPr="005B6973">
        <w:rPr>
          <w:rFonts w:ascii="Times New Roman" w:hAnsi="Times New Roman" w:cs="Times New Roman"/>
          <w:color w:val="000000" w:themeColor="text1"/>
          <w:sz w:val="24"/>
          <w:szCs w:val="24"/>
        </w:rPr>
        <w:t xml:space="preserve"> varied significantly by site (</w:t>
      </w:r>
      <w:r w:rsidR="00135EF0" w:rsidRPr="005B6973">
        <w:rPr>
          <w:rFonts w:ascii="Times New Roman" w:hAnsi="Times New Roman" w:cs="Times New Roman"/>
          <w:color w:val="000000" w:themeColor="text1"/>
          <w:sz w:val="24"/>
          <w:szCs w:val="24"/>
        </w:rPr>
        <w:t>28</w:t>
      </w:r>
      <w:r w:rsidR="00BB62BF" w:rsidRPr="005B697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of variation</w:t>
      </w:r>
      <w:r w:rsidR="00BB62BF" w:rsidRPr="005B6973">
        <w:rPr>
          <w:rFonts w:ascii="Times New Roman" w:hAnsi="Times New Roman" w:cs="Times New Roman"/>
          <w:color w:val="000000" w:themeColor="text1"/>
          <w:sz w:val="24"/>
          <w:szCs w:val="24"/>
        </w:rPr>
        <w:t>) and, to a lesser extent</w:t>
      </w:r>
      <w:r w:rsidR="00105612" w:rsidRPr="005B6973">
        <w:rPr>
          <w:rFonts w:ascii="Times New Roman" w:hAnsi="Times New Roman" w:cs="Times New Roman"/>
          <w:color w:val="000000" w:themeColor="text1"/>
          <w:sz w:val="24"/>
          <w:szCs w:val="24"/>
        </w:rPr>
        <w:t xml:space="preserve">, </w:t>
      </w:r>
      <w:r w:rsidR="00BB62BF" w:rsidRPr="005B6973">
        <w:rPr>
          <w:rFonts w:ascii="Times New Roman" w:hAnsi="Times New Roman" w:cs="Times New Roman"/>
          <w:color w:val="000000" w:themeColor="text1"/>
          <w:sz w:val="24"/>
          <w:szCs w:val="24"/>
        </w:rPr>
        <w:t xml:space="preserve">by </w:t>
      </w:r>
      <w:r w:rsidR="00362628" w:rsidRPr="005B6973">
        <w:rPr>
          <w:rFonts w:ascii="Times New Roman" w:hAnsi="Times New Roman" w:cs="Times New Roman"/>
          <w:color w:val="000000" w:themeColor="text1"/>
          <w:sz w:val="24"/>
          <w:szCs w:val="24"/>
        </w:rPr>
        <w:t>year</w:t>
      </w:r>
      <w:r w:rsidR="00BB62BF" w:rsidRPr="005B6973">
        <w:rPr>
          <w:rFonts w:ascii="Times New Roman" w:hAnsi="Times New Roman" w:cs="Times New Roman"/>
          <w:color w:val="000000" w:themeColor="text1"/>
          <w:sz w:val="24"/>
          <w:szCs w:val="24"/>
        </w:rPr>
        <w:t xml:space="preserve"> (</w:t>
      </w:r>
      <w:r w:rsidR="00135EF0" w:rsidRPr="005B6973">
        <w:rPr>
          <w:rFonts w:ascii="Times New Roman" w:hAnsi="Times New Roman" w:cs="Times New Roman"/>
          <w:color w:val="000000" w:themeColor="text1"/>
          <w:sz w:val="24"/>
          <w:szCs w:val="24"/>
        </w:rPr>
        <w:t>16</w:t>
      </w:r>
      <w:r w:rsidR="00BB62BF" w:rsidRPr="005B6973">
        <w:rPr>
          <w:rFonts w:ascii="Times New Roman" w:hAnsi="Times New Roman" w:cs="Times New Roman"/>
          <w:color w:val="000000" w:themeColor="text1"/>
          <w:sz w:val="24"/>
          <w:szCs w:val="24"/>
        </w:rPr>
        <w:t>%)</w:t>
      </w:r>
      <w:ins w:id="75" w:author="Pasley, Heather (A&amp;F, Toowoomba)" w:date="2021-02-06T11:34:00Z">
        <w:r w:rsidR="007F38B1">
          <w:rPr>
            <w:rFonts w:ascii="Times New Roman" w:hAnsi="Times New Roman" w:cs="Times New Roman"/>
            <w:color w:val="000000" w:themeColor="text1"/>
            <w:sz w:val="24"/>
            <w:szCs w:val="24"/>
          </w:rPr>
          <w:t xml:space="preserve"> (Figure 2c)</w:t>
        </w:r>
      </w:ins>
      <w:r w:rsidR="00BB62BF" w:rsidRPr="005B6973">
        <w:rPr>
          <w:rFonts w:ascii="Times New Roman" w:hAnsi="Times New Roman" w:cs="Times New Roman"/>
          <w:color w:val="000000" w:themeColor="text1"/>
          <w:sz w:val="24"/>
          <w:szCs w:val="24"/>
        </w:rPr>
        <w:t xml:space="preserve">. </w:t>
      </w:r>
    </w:p>
    <w:p w14:paraId="59A82391" w14:textId="77777777" w:rsidR="005B6973" w:rsidRPr="005B6973" w:rsidRDefault="005B6973" w:rsidP="00BB62BF">
      <w:pPr>
        <w:pStyle w:val="CommentText"/>
        <w:rPr>
          <w:rFonts w:ascii="Times New Roman" w:hAnsi="Times New Roman" w:cs="Times New Roman"/>
          <w:sz w:val="24"/>
          <w:szCs w:val="24"/>
        </w:rPr>
      </w:pPr>
    </w:p>
    <w:p w14:paraId="01543F37" w14:textId="1BAE26AC" w:rsidR="0058629E" w:rsidRDefault="0058629E" w:rsidP="00F80153">
      <w:pPr>
        <w:textAlignment w:val="baseline"/>
        <w:rPr>
          <w:color w:val="000000" w:themeColor="text1"/>
        </w:rPr>
      </w:pPr>
      <w:bookmarkStart w:id="76" w:name="_Hlk63593136"/>
      <w:r w:rsidRPr="005B6973">
        <w:rPr>
          <w:color w:val="000000" w:themeColor="text1"/>
        </w:rPr>
        <w:t xml:space="preserve">The parameters defining the slope below and above the </w:t>
      </w:r>
      <w:r w:rsidR="004117F8" w:rsidRPr="005B6973">
        <w:rPr>
          <w:color w:val="000000" w:themeColor="text1"/>
        </w:rPr>
        <w:t xml:space="preserve">breakpoint </w:t>
      </w:r>
      <w:r w:rsidRPr="005B6973">
        <w:rPr>
          <w:color w:val="000000" w:themeColor="text1"/>
        </w:rPr>
        <w:t>as we</w:t>
      </w:r>
      <w:r w:rsidR="004117F8" w:rsidRPr="005B6973">
        <w:rPr>
          <w:color w:val="000000" w:themeColor="text1"/>
        </w:rPr>
        <w:t>ll as the breakpoint itself</w:t>
      </w:r>
      <w:r w:rsidRPr="005B6973">
        <w:rPr>
          <w:color w:val="000000" w:themeColor="text1"/>
        </w:rPr>
        <w:t xml:space="preserve"> differ</w:t>
      </w:r>
      <w:r w:rsidR="00971654" w:rsidRPr="005B6973">
        <w:rPr>
          <w:color w:val="000000" w:themeColor="text1"/>
        </w:rPr>
        <w:t>ed</w:t>
      </w:r>
      <w:r w:rsidRPr="005B6973">
        <w:rPr>
          <w:color w:val="000000" w:themeColor="text1"/>
        </w:rPr>
        <w:t xml:space="preserve"> significantly with system. Site location and year</w:t>
      </w:r>
      <w:r w:rsidR="00971654" w:rsidRPr="005B6973">
        <w:rPr>
          <w:color w:val="000000" w:themeColor="text1"/>
        </w:rPr>
        <w:t>, however,</w:t>
      </w:r>
      <w:r w:rsidRPr="005B6973">
        <w:rPr>
          <w:color w:val="000000" w:themeColor="text1"/>
        </w:rPr>
        <w:t xml:space="preserve"> did not have a significant influence on these param</w:t>
      </w:r>
      <w:r w:rsidR="004117F8" w:rsidRPr="005B6973">
        <w:rPr>
          <w:color w:val="000000" w:themeColor="text1"/>
        </w:rPr>
        <w:t xml:space="preserve">eters. </w:t>
      </w:r>
      <w:ins w:id="77" w:author="Pasley, Heather (A&amp;F, Toowoomba)" w:date="2021-02-07T09:23:00Z">
        <w:r w:rsidR="006715AB">
          <w:rPr>
            <w:color w:val="000000" w:themeColor="text1"/>
          </w:rPr>
          <w:t xml:space="preserve">Below the breakpoint, </w:t>
        </w:r>
      </w:ins>
      <w:del w:id="78" w:author="Pasley, Heather (A&amp;F, Toowoomba)" w:date="2021-02-07T09:23:00Z">
        <w:r w:rsidR="00971654" w:rsidRPr="005B6973" w:rsidDel="006715AB">
          <w:rPr>
            <w:color w:val="000000" w:themeColor="text1"/>
          </w:rPr>
          <w:delText>C</w:delText>
        </w:r>
      </w:del>
      <w:ins w:id="79" w:author="Pasley, Heather (A&amp;F, Toowoomba)" w:date="2021-02-07T09:23:00Z">
        <w:r w:rsidR="006715AB">
          <w:rPr>
            <w:color w:val="000000" w:themeColor="text1"/>
          </w:rPr>
          <w:t>c</w:t>
        </w:r>
      </w:ins>
      <w:r w:rsidR="004117F8" w:rsidRPr="005B6973">
        <w:rPr>
          <w:color w:val="000000" w:themeColor="text1"/>
        </w:rPr>
        <w:t xml:space="preserve">ontinuous maize </w:t>
      </w:r>
      <w:r w:rsidRPr="005B6973">
        <w:rPr>
          <w:color w:val="000000" w:themeColor="text1"/>
        </w:rPr>
        <w:t>los</w:t>
      </w:r>
      <w:r w:rsidR="00881931" w:rsidRPr="005B6973">
        <w:rPr>
          <w:color w:val="000000" w:themeColor="text1"/>
        </w:rPr>
        <w:t>t</w:t>
      </w:r>
      <w:r w:rsidRPr="005B6973">
        <w:rPr>
          <w:color w:val="000000" w:themeColor="text1"/>
        </w:rPr>
        <w:t xml:space="preserve"> 0.0</w:t>
      </w:r>
      <w:r w:rsidR="00BB62BF" w:rsidRPr="005B6973">
        <w:rPr>
          <w:color w:val="000000" w:themeColor="text1"/>
        </w:rPr>
        <w:t>8</w:t>
      </w:r>
      <w:r w:rsidRPr="005B6973">
        <w:rPr>
          <w:color w:val="000000" w:themeColor="text1"/>
        </w:rPr>
        <w:t xml:space="preserve"> kg NO</w:t>
      </w:r>
      <w:r w:rsidRPr="005B6973">
        <w:rPr>
          <w:color w:val="000000" w:themeColor="text1"/>
          <w:vertAlign w:val="subscript"/>
        </w:rPr>
        <w:t>3</w:t>
      </w:r>
      <w:r w:rsidRPr="005B6973">
        <w:rPr>
          <w:color w:val="000000" w:themeColor="text1"/>
        </w:rPr>
        <w:t>-N per kg N applied</w:t>
      </w:r>
      <w:r w:rsidR="00971654" w:rsidRPr="005B6973">
        <w:rPr>
          <w:color w:val="000000" w:themeColor="text1"/>
        </w:rPr>
        <w:t xml:space="preserve"> </w:t>
      </w:r>
      <w:ins w:id="80" w:author="Pasley, Heather (A&amp;F, Toowoomba)" w:date="2021-02-07T09:23:00Z">
        <w:r w:rsidR="006715AB">
          <w:rPr>
            <w:color w:val="000000" w:themeColor="text1"/>
          </w:rPr>
          <w:t xml:space="preserve">while </w:t>
        </w:r>
      </w:ins>
      <w:ins w:id="81" w:author="Pasley, Heather (A&amp;F, Toowoomba)" w:date="2021-02-07T09:24:00Z">
        <w:r w:rsidR="006715AB" w:rsidRPr="005B6973">
          <w:rPr>
            <w:color w:val="000000" w:themeColor="text1"/>
          </w:rPr>
          <w:t>the maize-soybean rotation lost 0.1 kg NO</w:t>
        </w:r>
        <w:r w:rsidR="006715AB" w:rsidRPr="005B6973">
          <w:rPr>
            <w:color w:val="000000" w:themeColor="text1"/>
            <w:vertAlign w:val="subscript"/>
          </w:rPr>
          <w:t>3</w:t>
        </w:r>
        <w:r w:rsidR="006715AB" w:rsidRPr="005B6973">
          <w:rPr>
            <w:color w:val="000000" w:themeColor="text1"/>
          </w:rPr>
          <w:t>-N</w:t>
        </w:r>
        <w:r w:rsidR="006715AB">
          <w:rPr>
            <w:color w:val="000000" w:themeColor="text1"/>
          </w:rPr>
          <w:t>.</w:t>
        </w:r>
        <w:r w:rsidR="006715AB" w:rsidRPr="005B6973">
          <w:rPr>
            <w:color w:val="000000" w:themeColor="text1"/>
          </w:rPr>
          <w:t xml:space="preserve"> </w:t>
        </w:r>
      </w:ins>
      <w:del w:id="82" w:author="Pasley, Heather (A&amp;F, Toowoomba)" w:date="2021-02-07T09:24:00Z">
        <w:r w:rsidR="00203489" w:rsidRPr="005B6973" w:rsidDel="006715AB">
          <w:rPr>
            <w:color w:val="000000" w:themeColor="text1"/>
          </w:rPr>
          <w:delText xml:space="preserve">below the breakpoint and </w:delText>
        </w:r>
        <w:r w:rsidR="00AE48CA" w:rsidDel="006715AB">
          <w:rPr>
            <w:color w:val="000000" w:themeColor="text1"/>
          </w:rPr>
          <w:delText>a</w:delText>
        </w:r>
      </w:del>
      <w:ins w:id="83" w:author="Pasley, Heather (A&amp;F, Toowoomba)" w:date="2021-02-07T09:35:00Z">
        <w:r w:rsidR="00B42F73" w:rsidRPr="00B42F73">
          <w:rPr>
            <w:color w:val="000000" w:themeColor="text1"/>
          </w:rPr>
          <w:t xml:space="preserve"> </w:t>
        </w:r>
      </w:ins>
      <w:moveToRangeStart w:id="84" w:author="Pasley, Heather (A&amp;F, Toowoomba)" w:date="2021-02-07T09:35:00Z" w:name="move63582949"/>
      <w:moveTo w:id="85" w:author="Pasley, Heather (A&amp;F, Toowoomba)" w:date="2021-02-07T09:35:00Z">
        <w:r w:rsidR="00B42F73" w:rsidRPr="005B6973">
          <w:rPr>
            <w:color w:val="000000" w:themeColor="text1"/>
          </w:rPr>
          <w:t>The</w:t>
        </w:r>
      </w:moveTo>
      <w:ins w:id="86" w:author="Pasley, Heather (A&amp;F, Toowoomba)" w:date="2021-02-07T09:36:00Z">
        <w:r w:rsidR="00B42F73">
          <w:rPr>
            <w:color w:val="000000" w:themeColor="text1"/>
          </w:rPr>
          <w:t>re was then a</w:t>
        </w:r>
      </w:ins>
      <w:moveTo w:id="87" w:author="Pasley, Heather (A&amp;F, Toowoomba)" w:date="2021-02-07T09:35:00Z">
        <w:r w:rsidR="00B42F73" w:rsidRPr="005B6973">
          <w:rPr>
            <w:color w:val="000000" w:themeColor="text1"/>
          </w:rPr>
          <w:t xml:space="preserve"> breakpoint </w:t>
        </w:r>
        <w:del w:id="88" w:author="Pasley, Heather (A&amp;F, Toowoomba)" w:date="2021-02-07T09:36:00Z">
          <w:r w:rsidR="00B42F73" w:rsidRPr="005B6973" w:rsidDel="00B42F73">
            <w:rPr>
              <w:color w:val="000000" w:themeColor="text1"/>
            </w:rPr>
            <w:delText xml:space="preserve">occurred </w:delText>
          </w:r>
        </w:del>
        <w:r w:rsidR="00B42F73" w:rsidRPr="005B6973">
          <w:rPr>
            <w:color w:val="000000" w:themeColor="text1"/>
          </w:rPr>
          <w:t xml:space="preserve">at </w:t>
        </w:r>
      </w:moveTo>
      <w:ins w:id="89" w:author="Pasley, Heather (A&amp;F, Toowoomba)" w:date="2021-02-07T09:36:00Z">
        <w:r w:rsidR="00B42F73">
          <w:rPr>
            <w:color w:val="000000" w:themeColor="text1"/>
          </w:rPr>
          <w:t xml:space="preserve">the fertilizer N rate </w:t>
        </w:r>
      </w:ins>
      <w:moveTo w:id="90" w:author="Pasley, Heather (A&amp;F, Toowoomba)" w:date="2021-02-07T09:35:00Z">
        <w:r w:rsidR="00B42F73" w:rsidRPr="005B6973">
          <w:rPr>
            <w:color w:val="000000" w:themeColor="text1"/>
          </w:rPr>
          <w:t xml:space="preserve">129 kg N/ha </w:t>
        </w:r>
        <w:r w:rsidR="00B42F73">
          <w:rPr>
            <w:color w:val="000000" w:themeColor="text1"/>
          </w:rPr>
          <w:t xml:space="preserve">(SE: 0.6) </w:t>
        </w:r>
        <w:r w:rsidR="00B42F73" w:rsidRPr="005B6973">
          <w:rPr>
            <w:color w:val="000000" w:themeColor="text1"/>
          </w:rPr>
          <w:t>for continuous maize</w:t>
        </w:r>
        <w:r w:rsidR="00B42F73">
          <w:rPr>
            <w:color w:val="000000" w:themeColor="text1"/>
          </w:rPr>
          <w:t xml:space="preserve"> </w:t>
        </w:r>
        <w:r w:rsidR="00B42F73" w:rsidRPr="005B6973">
          <w:rPr>
            <w:color w:val="000000" w:themeColor="text1"/>
          </w:rPr>
          <w:t>and at 116 kg N/ha</w:t>
        </w:r>
        <w:r w:rsidR="00B42F73">
          <w:rPr>
            <w:color w:val="000000" w:themeColor="text1"/>
          </w:rPr>
          <w:t xml:space="preserve"> (SE: 1.9)</w:t>
        </w:r>
        <w:r w:rsidR="00B42F73" w:rsidRPr="005B6973">
          <w:rPr>
            <w:color w:val="000000" w:themeColor="text1"/>
          </w:rPr>
          <w:t xml:space="preserve"> for the maize-soybean rotation</w:t>
        </w:r>
      </w:moveTo>
      <w:ins w:id="91" w:author="Pasley, Heather (A&amp;F, Toowoomba)" w:date="2021-02-07T09:36:00Z">
        <w:r w:rsidR="00B42F73">
          <w:rPr>
            <w:color w:val="000000" w:themeColor="text1"/>
          </w:rPr>
          <w:t xml:space="preserve"> </w:t>
        </w:r>
      </w:ins>
      <w:ins w:id="92" w:author="Pasley, Heather (A&amp;F, Toowoomba)" w:date="2021-02-07T09:37:00Z">
        <w:r w:rsidR="00B42F73">
          <w:rPr>
            <w:color w:val="000000" w:themeColor="text1"/>
          </w:rPr>
          <w:t>at which the rate of leaching changed</w:t>
        </w:r>
      </w:ins>
      <w:moveTo w:id="93" w:author="Pasley, Heather (A&amp;F, Toowoomba)" w:date="2021-02-07T09:35:00Z">
        <w:r w:rsidR="00B42F73" w:rsidRPr="005B6973">
          <w:rPr>
            <w:color w:val="000000" w:themeColor="text1"/>
          </w:rPr>
          <w:t>.</w:t>
        </w:r>
      </w:moveTo>
      <w:moveToRangeEnd w:id="84"/>
      <w:ins w:id="94" w:author="Pasley, Heather (A&amp;F, Toowoomba)" w:date="2021-02-07T09:36:00Z">
        <w:r w:rsidR="00B42F73">
          <w:rPr>
            <w:color w:val="000000" w:themeColor="text1"/>
          </w:rPr>
          <w:t xml:space="preserve"> </w:t>
        </w:r>
      </w:ins>
      <w:ins w:id="95" w:author="Pasley, Heather (A&amp;F, Toowoomba)" w:date="2021-02-07T09:24:00Z">
        <w:r w:rsidR="006715AB">
          <w:rPr>
            <w:color w:val="000000" w:themeColor="text1"/>
          </w:rPr>
          <w:t>A</w:t>
        </w:r>
      </w:ins>
      <w:r w:rsidR="00AE48CA">
        <w:rPr>
          <w:color w:val="000000" w:themeColor="text1"/>
        </w:rPr>
        <w:t>bove the breakpoint,</w:t>
      </w:r>
      <w:ins w:id="96" w:author="Pasley, Heather (A&amp;F, Toowoomba)" w:date="2021-02-07T09:24:00Z">
        <w:r w:rsidR="006715AB">
          <w:rPr>
            <w:color w:val="000000" w:themeColor="text1"/>
          </w:rPr>
          <w:t xml:space="preserve"> con</w:t>
        </w:r>
      </w:ins>
      <w:ins w:id="97" w:author="Pasley, Heather (A&amp;F, Toowoomba)" w:date="2021-02-07T09:25:00Z">
        <w:r w:rsidR="006715AB">
          <w:rPr>
            <w:color w:val="000000" w:themeColor="text1"/>
          </w:rPr>
          <w:t>tinuous maize</w:t>
        </w:r>
      </w:ins>
      <w:r w:rsidR="00AE48CA">
        <w:rPr>
          <w:color w:val="000000" w:themeColor="text1"/>
        </w:rPr>
        <w:t xml:space="preserve"> lost </w:t>
      </w:r>
      <w:r w:rsidR="00203489" w:rsidRPr="005B6973">
        <w:rPr>
          <w:color w:val="000000" w:themeColor="text1"/>
        </w:rPr>
        <w:t>an average of 0.</w:t>
      </w:r>
      <w:r w:rsidR="00971654" w:rsidRPr="005B6973">
        <w:rPr>
          <w:color w:val="000000" w:themeColor="text1"/>
        </w:rPr>
        <w:t>6</w:t>
      </w:r>
      <w:r w:rsidR="00203489" w:rsidRPr="005B6973">
        <w:rPr>
          <w:color w:val="000000" w:themeColor="text1"/>
        </w:rPr>
        <w:t xml:space="preserve"> kg NO</w:t>
      </w:r>
      <w:r w:rsidR="00203489" w:rsidRPr="005B6973">
        <w:rPr>
          <w:color w:val="000000" w:themeColor="text1"/>
          <w:vertAlign w:val="subscript"/>
        </w:rPr>
        <w:t>3</w:t>
      </w:r>
      <w:r w:rsidR="00203489" w:rsidRPr="005B6973">
        <w:rPr>
          <w:color w:val="000000" w:themeColor="text1"/>
        </w:rPr>
        <w:t>-N per kg N applied (95% CI: 0.</w:t>
      </w:r>
      <w:r w:rsidR="00BB62BF" w:rsidRPr="005B6973">
        <w:rPr>
          <w:color w:val="000000" w:themeColor="text1"/>
        </w:rPr>
        <w:t>5</w:t>
      </w:r>
      <w:r w:rsidR="00971654" w:rsidRPr="005B6973">
        <w:rPr>
          <w:color w:val="000000" w:themeColor="text1"/>
        </w:rPr>
        <w:t>4</w:t>
      </w:r>
      <w:r w:rsidR="00203489" w:rsidRPr="005B6973">
        <w:rPr>
          <w:color w:val="000000" w:themeColor="text1"/>
        </w:rPr>
        <w:t>-0.</w:t>
      </w:r>
      <w:r w:rsidR="00971654" w:rsidRPr="005B6973">
        <w:rPr>
          <w:color w:val="000000" w:themeColor="text1"/>
        </w:rPr>
        <w:t>63</w:t>
      </w:r>
      <w:r w:rsidR="00203489" w:rsidRPr="005B6973">
        <w:rPr>
          <w:color w:val="000000" w:themeColor="text1"/>
        </w:rPr>
        <w:t>)</w:t>
      </w:r>
      <w:ins w:id="98" w:author="Pasley, Heather (A&amp;F, Toowoomba)" w:date="2021-02-07T09:25:00Z">
        <w:r w:rsidR="006715AB">
          <w:rPr>
            <w:color w:val="000000" w:themeColor="text1"/>
          </w:rPr>
          <w:t>,</w:t>
        </w:r>
      </w:ins>
      <w:r w:rsidR="00203489" w:rsidRPr="005B6973">
        <w:rPr>
          <w:color w:val="000000" w:themeColor="text1"/>
        </w:rPr>
        <w:t xml:space="preserve"> </w:t>
      </w:r>
      <w:ins w:id="99" w:author="Pasley, Heather (A&amp;F, Toowoomba)" w:date="2021-02-07T09:25:00Z">
        <w:r w:rsidR="006715AB">
          <w:rPr>
            <w:color w:val="000000" w:themeColor="text1"/>
          </w:rPr>
          <w:t>but</w:t>
        </w:r>
      </w:ins>
      <w:ins w:id="100" w:author="Pasley, Heather (A&amp;F, Toowoomba)" w:date="2021-02-07T09:26:00Z">
        <w:r w:rsidR="006715AB">
          <w:rPr>
            <w:color w:val="000000" w:themeColor="text1"/>
          </w:rPr>
          <w:t xml:space="preserve"> the maize-soybean rotation only lost </w:t>
        </w:r>
      </w:ins>
      <w:del w:id="101" w:author="Pasley, Heather (A&amp;F, Toowoomba)" w:date="2021-02-07T09:25:00Z">
        <w:r w:rsidR="00203489" w:rsidRPr="005B6973" w:rsidDel="006715AB">
          <w:rPr>
            <w:color w:val="000000" w:themeColor="text1"/>
          </w:rPr>
          <w:delText>above</w:delText>
        </w:r>
        <w:r w:rsidR="00F46B33" w:rsidDel="006715AB">
          <w:rPr>
            <w:color w:val="000000" w:themeColor="text1"/>
          </w:rPr>
          <w:delText>,</w:delText>
        </w:r>
        <w:r w:rsidRPr="005B6973" w:rsidDel="006715AB">
          <w:rPr>
            <w:color w:val="000000" w:themeColor="text1"/>
          </w:rPr>
          <w:delText xml:space="preserve"> while </w:delText>
        </w:r>
      </w:del>
      <w:del w:id="102" w:author="Pasley, Heather (A&amp;F, Toowoomba)" w:date="2021-02-07T09:23:00Z">
        <w:r w:rsidR="00971654" w:rsidRPr="005B6973" w:rsidDel="006715AB">
          <w:rPr>
            <w:color w:val="000000" w:themeColor="text1"/>
          </w:rPr>
          <w:delText>the maize-soybean rotation</w:delText>
        </w:r>
        <w:r w:rsidRPr="005B6973" w:rsidDel="006715AB">
          <w:rPr>
            <w:color w:val="000000" w:themeColor="text1"/>
          </w:rPr>
          <w:delText xml:space="preserve"> los</w:delText>
        </w:r>
        <w:r w:rsidR="00881931" w:rsidRPr="005B6973" w:rsidDel="006715AB">
          <w:rPr>
            <w:color w:val="000000" w:themeColor="text1"/>
          </w:rPr>
          <w:delText>t</w:delText>
        </w:r>
        <w:r w:rsidRPr="005B6973" w:rsidDel="006715AB">
          <w:rPr>
            <w:color w:val="000000" w:themeColor="text1"/>
          </w:rPr>
          <w:delText xml:space="preserve"> 0.</w:delText>
        </w:r>
        <w:r w:rsidR="00971654" w:rsidRPr="005B6973" w:rsidDel="006715AB">
          <w:rPr>
            <w:color w:val="000000" w:themeColor="text1"/>
          </w:rPr>
          <w:delText>1</w:delText>
        </w:r>
        <w:r w:rsidRPr="005B6973" w:rsidDel="006715AB">
          <w:rPr>
            <w:color w:val="000000" w:themeColor="text1"/>
          </w:rPr>
          <w:delText xml:space="preserve"> kg NO</w:delText>
        </w:r>
        <w:r w:rsidRPr="005B6973" w:rsidDel="006715AB">
          <w:rPr>
            <w:color w:val="000000" w:themeColor="text1"/>
            <w:vertAlign w:val="subscript"/>
          </w:rPr>
          <w:delText>3</w:delText>
        </w:r>
        <w:r w:rsidRPr="005B6973" w:rsidDel="006715AB">
          <w:rPr>
            <w:color w:val="000000" w:themeColor="text1"/>
          </w:rPr>
          <w:delText>-</w:delText>
        </w:r>
        <w:r w:rsidR="00962170" w:rsidRPr="005B6973" w:rsidDel="006715AB">
          <w:rPr>
            <w:color w:val="000000" w:themeColor="text1"/>
          </w:rPr>
          <w:delText>N</w:delText>
        </w:r>
        <w:r w:rsidR="00203489" w:rsidRPr="005B6973" w:rsidDel="006715AB">
          <w:rPr>
            <w:color w:val="000000" w:themeColor="text1"/>
          </w:rPr>
          <w:delText xml:space="preserve"> </w:delText>
        </w:r>
      </w:del>
      <w:del w:id="103" w:author="Pasley, Heather (A&amp;F, Toowoomba)" w:date="2021-02-07T09:25:00Z">
        <w:r w:rsidR="00203489" w:rsidRPr="005B6973" w:rsidDel="006715AB">
          <w:rPr>
            <w:color w:val="000000" w:themeColor="text1"/>
          </w:rPr>
          <w:delText>and</w:delText>
        </w:r>
      </w:del>
      <w:r w:rsidRPr="005B6973">
        <w:rPr>
          <w:color w:val="000000" w:themeColor="text1"/>
        </w:rPr>
        <w:t xml:space="preserve"> 0.</w:t>
      </w:r>
      <w:r w:rsidR="00971654" w:rsidRPr="005B6973">
        <w:rPr>
          <w:color w:val="000000" w:themeColor="text1"/>
        </w:rPr>
        <w:t>4</w:t>
      </w:r>
      <w:r w:rsidRPr="005B6973">
        <w:rPr>
          <w:color w:val="000000" w:themeColor="text1"/>
        </w:rPr>
        <w:t xml:space="preserve"> kg NO</w:t>
      </w:r>
      <w:r w:rsidRPr="005B6973">
        <w:rPr>
          <w:color w:val="000000" w:themeColor="text1"/>
          <w:vertAlign w:val="subscript"/>
        </w:rPr>
        <w:t>3</w:t>
      </w:r>
      <w:r w:rsidRPr="005B6973">
        <w:rPr>
          <w:color w:val="000000" w:themeColor="text1"/>
        </w:rPr>
        <w:t>-N per kg N applied (95% CI: 0.</w:t>
      </w:r>
      <w:r w:rsidR="00971654" w:rsidRPr="005B6973">
        <w:rPr>
          <w:color w:val="000000" w:themeColor="text1"/>
        </w:rPr>
        <w:t>37</w:t>
      </w:r>
      <w:r w:rsidRPr="005B6973">
        <w:rPr>
          <w:color w:val="000000" w:themeColor="text1"/>
        </w:rPr>
        <w:t>-0.</w:t>
      </w:r>
      <w:r w:rsidR="00971654" w:rsidRPr="005B6973">
        <w:rPr>
          <w:color w:val="000000" w:themeColor="text1"/>
        </w:rPr>
        <w:t>43</w:t>
      </w:r>
      <w:r w:rsidRPr="005B6973">
        <w:rPr>
          <w:color w:val="000000" w:themeColor="text1"/>
        </w:rPr>
        <w:t>)</w:t>
      </w:r>
      <w:del w:id="104" w:author="Pasley, Heather (A&amp;F, Toowoomba)" w:date="2021-02-07T09:26:00Z">
        <w:r w:rsidR="00203489" w:rsidRPr="005B6973" w:rsidDel="006715AB">
          <w:rPr>
            <w:color w:val="000000" w:themeColor="text1"/>
          </w:rPr>
          <w:delText>, respectively</w:delText>
        </w:r>
      </w:del>
      <w:r w:rsidRPr="005B6973">
        <w:rPr>
          <w:color w:val="000000" w:themeColor="text1"/>
        </w:rPr>
        <w:t xml:space="preserve">. </w:t>
      </w:r>
      <w:bookmarkEnd w:id="76"/>
      <w:moveFromRangeStart w:id="105" w:author="Pasley, Heather (A&amp;F, Toowoomba)" w:date="2021-02-07T09:35:00Z" w:name="move63582949"/>
      <w:moveFrom w:id="106" w:author="Pasley, Heather (A&amp;F, Toowoomba)" w:date="2021-02-07T09:35:00Z">
        <w:r w:rsidRPr="005B6973" w:rsidDel="00B42F73">
          <w:rPr>
            <w:color w:val="000000" w:themeColor="text1"/>
          </w:rPr>
          <w:t>The breakpoint occur</w:t>
        </w:r>
        <w:r w:rsidR="00965D09" w:rsidRPr="005B6973" w:rsidDel="00B42F73">
          <w:rPr>
            <w:color w:val="000000" w:themeColor="text1"/>
          </w:rPr>
          <w:t>red</w:t>
        </w:r>
        <w:r w:rsidR="00962170" w:rsidRPr="005B6973" w:rsidDel="00B42F73">
          <w:rPr>
            <w:color w:val="000000" w:themeColor="text1"/>
          </w:rPr>
          <w:t xml:space="preserve"> at 129 kg N/ha </w:t>
        </w:r>
        <w:r w:rsidR="00453F2F" w:rsidDel="00B42F73">
          <w:rPr>
            <w:color w:val="000000" w:themeColor="text1"/>
          </w:rPr>
          <w:t xml:space="preserve">(SE: 0.6) </w:t>
        </w:r>
        <w:r w:rsidR="00962170" w:rsidRPr="005B6973" w:rsidDel="00B42F73">
          <w:rPr>
            <w:color w:val="000000" w:themeColor="text1"/>
          </w:rPr>
          <w:t>for</w:t>
        </w:r>
        <w:r w:rsidR="004117F8" w:rsidRPr="005B6973" w:rsidDel="00B42F73">
          <w:rPr>
            <w:color w:val="000000" w:themeColor="text1"/>
          </w:rPr>
          <w:t xml:space="preserve"> continuous maize</w:t>
        </w:r>
        <w:r w:rsidR="00453F2F" w:rsidDel="00B42F73">
          <w:rPr>
            <w:color w:val="000000" w:themeColor="text1"/>
          </w:rPr>
          <w:t xml:space="preserve"> </w:t>
        </w:r>
        <w:r w:rsidRPr="005B6973" w:rsidDel="00B42F73">
          <w:rPr>
            <w:color w:val="000000" w:themeColor="text1"/>
          </w:rPr>
          <w:t>and at 116 kg N/ha</w:t>
        </w:r>
        <w:r w:rsidR="00453F2F" w:rsidDel="00B42F73">
          <w:rPr>
            <w:color w:val="000000" w:themeColor="text1"/>
          </w:rPr>
          <w:t xml:space="preserve"> (</w:t>
        </w:r>
        <w:r w:rsidR="00287216" w:rsidDel="00B42F73">
          <w:rPr>
            <w:color w:val="000000" w:themeColor="text1"/>
          </w:rPr>
          <w:t>SE:</w:t>
        </w:r>
        <w:r w:rsidR="00453F2F" w:rsidDel="00B42F73">
          <w:rPr>
            <w:color w:val="000000" w:themeColor="text1"/>
          </w:rPr>
          <w:t xml:space="preserve"> 1.9)</w:t>
        </w:r>
        <w:r w:rsidRPr="005B6973" w:rsidDel="00B42F73">
          <w:rPr>
            <w:color w:val="000000" w:themeColor="text1"/>
          </w:rPr>
          <w:t xml:space="preserve"> for </w:t>
        </w:r>
        <w:r w:rsidR="00881931" w:rsidRPr="005B6973" w:rsidDel="00B42F73">
          <w:rPr>
            <w:color w:val="000000" w:themeColor="text1"/>
          </w:rPr>
          <w:t>the maize-soybean rotation</w:t>
        </w:r>
        <w:r w:rsidRPr="005B6973" w:rsidDel="00B42F73">
          <w:rPr>
            <w:color w:val="000000" w:themeColor="text1"/>
          </w:rPr>
          <w:t>.</w:t>
        </w:r>
      </w:moveFrom>
      <w:moveFromRangeEnd w:id="105"/>
    </w:p>
    <w:p w14:paraId="392878E4" w14:textId="77777777" w:rsidR="005B6973" w:rsidRPr="005B6973" w:rsidRDefault="005B6973" w:rsidP="00F80153">
      <w:pPr>
        <w:textAlignment w:val="baseline"/>
        <w:rPr>
          <w:color w:val="000000" w:themeColor="text1"/>
        </w:rPr>
      </w:pPr>
    </w:p>
    <w:p w14:paraId="1809C22D" w14:textId="4DF89564" w:rsidR="0058629E" w:rsidRPr="005B6973" w:rsidRDefault="00354344" w:rsidP="00F80153">
      <w:pPr>
        <w:textAlignment w:val="baseline"/>
        <w:rPr>
          <w:color w:val="000000" w:themeColor="text1"/>
        </w:rPr>
      </w:pPr>
      <w:r w:rsidRPr="005B6973">
        <w:rPr>
          <w:color w:val="000000" w:themeColor="text1"/>
        </w:rPr>
        <w:t>3.3</w:t>
      </w:r>
      <w:r w:rsidR="00AD47BE" w:rsidRPr="005B6973">
        <w:rPr>
          <w:color w:val="000000" w:themeColor="text1"/>
        </w:rPr>
        <w:t xml:space="preserve"> Relationship</w:t>
      </w:r>
      <w:r w:rsidR="0058629E" w:rsidRPr="005B6973">
        <w:rPr>
          <w:color w:val="000000" w:themeColor="text1"/>
        </w:rPr>
        <w:t xml:space="preserve"> between AONR and Leaching Breakpoint</w:t>
      </w:r>
    </w:p>
    <w:p w14:paraId="38E722C0" w14:textId="2C0C8E87" w:rsidR="001A449B" w:rsidRDefault="004D167F" w:rsidP="00F80153">
      <w:pPr>
        <w:textAlignment w:val="baseline"/>
        <w:rPr>
          <w:color w:val="000000" w:themeColor="text1"/>
        </w:rPr>
      </w:pPr>
      <w:bookmarkStart w:id="107" w:name="_Hlk63593991"/>
      <w:r w:rsidRPr="005B6973">
        <w:rPr>
          <w:color w:val="000000" w:themeColor="text1"/>
        </w:rPr>
        <w:t xml:space="preserve">There </w:t>
      </w:r>
      <w:r w:rsidR="00E833D7" w:rsidRPr="005B6973">
        <w:rPr>
          <w:color w:val="000000" w:themeColor="text1"/>
        </w:rPr>
        <w:t>wa</w:t>
      </w:r>
      <w:r w:rsidRPr="005B6973">
        <w:rPr>
          <w:color w:val="000000" w:themeColor="text1"/>
        </w:rPr>
        <w:t xml:space="preserve">s a greater margin </w:t>
      </w:r>
      <w:r w:rsidR="006E79D5">
        <w:rPr>
          <w:color w:val="000000" w:themeColor="text1"/>
        </w:rPr>
        <w:t>for</w:t>
      </w:r>
      <w:r w:rsidR="006E79D5" w:rsidRPr="005B6973">
        <w:rPr>
          <w:color w:val="000000" w:themeColor="text1"/>
        </w:rPr>
        <w:t xml:space="preserve"> </w:t>
      </w:r>
      <w:r w:rsidRPr="005B6973">
        <w:rPr>
          <w:color w:val="000000" w:themeColor="text1"/>
        </w:rPr>
        <w:t xml:space="preserve">error in rotated maize than </w:t>
      </w:r>
      <w:r w:rsidR="00E833D7" w:rsidRPr="005B6973">
        <w:rPr>
          <w:color w:val="000000" w:themeColor="text1"/>
        </w:rPr>
        <w:t xml:space="preserve">in </w:t>
      </w:r>
      <w:r w:rsidRPr="005B6973">
        <w:rPr>
          <w:color w:val="000000" w:themeColor="text1"/>
        </w:rPr>
        <w:t xml:space="preserve">continuous maize around overestimating a given field’s AONR without drastically increasing </w:t>
      </w:r>
      <w:r w:rsidR="00D15A2B" w:rsidRPr="005B6973">
        <w:rPr>
          <w:color w:val="000000" w:themeColor="text1"/>
        </w:rPr>
        <w:t xml:space="preserve">the rate of </w:t>
      </w:r>
      <w:r w:rsidRPr="005B6973">
        <w:rPr>
          <w:color w:val="000000" w:themeColor="text1"/>
        </w:rPr>
        <w:t>NO</w:t>
      </w:r>
      <w:r w:rsidRPr="005B6973">
        <w:rPr>
          <w:color w:val="000000" w:themeColor="text1"/>
          <w:vertAlign w:val="subscript"/>
        </w:rPr>
        <w:t>3</w:t>
      </w:r>
      <w:r w:rsidRPr="005B6973">
        <w:rPr>
          <w:color w:val="000000" w:themeColor="text1"/>
        </w:rPr>
        <w:t xml:space="preserve">-N leaching. </w:t>
      </w:r>
      <w:r w:rsidR="00AF0EE5" w:rsidRPr="005B6973">
        <w:rPr>
          <w:color w:val="000000" w:themeColor="text1"/>
        </w:rPr>
        <w:t xml:space="preserve"> </w:t>
      </w:r>
      <w:ins w:id="108" w:author="Pasley, Heather (A&amp;F, Toowoomba)" w:date="2021-02-07T09:46:00Z">
        <w:r w:rsidR="00145FDD">
          <w:rPr>
            <w:color w:val="000000" w:themeColor="text1"/>
          </w:rPr>
          <w:t xml:space="preserve">The margin for error </w:t>
        </w:r>
        <w:r w:rsidR="00145FDD" w:rsidRPr="005511D7">
          <w:rPr>
            <w:color w:val="000000" w:themeColor="text1"/>
          </w:rPr>
          <w:t>was</w:t>
        </w:r>
      </w:ins>
      <w:ins w:id="109" w:author="Pasley, Heather (A&amp;F, Toowoomba)" w:date="2021-02-07T09:47:00Z">
        <w:r w:rsidR="00145FDD" w:rsidRPr="00D77CFD">
          <w:rPr>
            <w:color w:val="000000" w:themeColor="text1"/>
          </w:rPr>
          <w:t xml:space="preserve"> </w:t>
        </w:r>
      </w:ins>
      <w:del w:id="110" w:author="Pasley, Heather (A&amp;F, Toowoomba)" w:date="2021-02-07T09:47:00Z">
        <w:r w:rsidR="001E6F62" w:rsidRPr="00B034CE" w:rsidDel="00145FDD">
          <w:rPr>
            <w:color w:val="000000" w:themeColor="text1"/>
          </w:rPr>
          <w:delText>T</w:delText>
        </w:r>
        <w:r w:rsidR="00965D09" w:rsidRPr="00B034CE" w:rsidDel="00145FDD">
          <w:rPr>
            <w:color w:val="000000" w:themeColor="text1"/>
          </w:rPr>
          <w:delText xml:space="preserve">he </w:delText>
        </w:r>
        <w:r w:rsidR="00E833D7" w:rsidRPr="00B034CE" w:rsidDel="00145FDD">
          <w:rPr>
            <w:color w:val="000000" w:themeColor="text1"/>
          </w:rPr>
          <w:delText xml:space="preserve">leaching </w:delText>
        </w:r>
        <w:r w:rsidR="005E3035" w:rsidRPr="00B034CE" w:rsidDel="00145FDD">
          <w:rPr>
            <w:color w:val="000000" w:themeColor="text1"/>
          </w:rPr>
          <w:delText xml:space="preserve">breakpoint in the model occurred at </w:delText>
        </w:r>
      </w:del>
      <w:ins w:id="111" w:author="Pasley, Heather (A&amp;F, Toowoomba)" w:date="2021-02-06T15:39:00Z">
        <w:del w:id="112" w:author="Pasley, Heather (A&amp;F, Toowoomba)" w:date="2021-02-07T09:47:00Z">
          <w:r w:rsidR="00F51A08" w:rsidRPr="00B034CE" w:rsidDel="00145FDD">
            <w:rPr>
              <w:color w:val="000000" w:themeColor="text1"/>
              <w:rPrChange w:id="113" w:author="Pasley, Heather (A&amp;F, Toowoomba)" w:date="2021-02-07T10:24:00Z">
                <w:rPr>
                  <w:color w:val="000000" w:themeColor="text1"/>
                  <w:highlight w:val="yellow"/>
                </w:rPr>
              </w:rPrChange>
            </w:rPr>
            <w:delText xml:space="preserve">an excess of </w:delText>
          </w:r>
        </w:del>
      </w:ins>
      <w:r w:rsidRPr="005511D7">
        <w:rPr>
          <w:color w:val="000000" w:themeColor="text1"/>
        </w:rPr>
        <w:t>4</w:t>
      </w:r>
      <w:r w:rsidR="001A449B" w:rsidRPr="005511D7">
        <w:rPr>
          <w:color w:val="000000" w:themeColor="text1"/>
        </w:rPr>
        <w:t>6</w:t>
      </w:r>
      <w:r w:rsidR="00A26928" w:rsidRPr="00D77CFD">
        <w:rPr>
          <w:color w:val="000000" w:themeColor="text1"/>
        </w:rPr>
        <w:t xml:space="preserve"> kg N/ha</w:t>
      </w:r>
      <w:r w:rsidR="001E6F62" w:rsidRPr="00D77CFD">
        <w:rPr>
          <w:color w:val="000000" w:themeColor="text1"/>
        </w:rPr>
        <w:t xml:space="preserve"> (95% CI: 4</w:t>
      </w:r>
      <w:r w:rsidR="001A449B" w:rsidRPr="00D77CFD">
        <w:rPr>
          <w:color w:val="000000" w:themeColor="text1"/>
        </w:rPr>
        <w:t>4</w:t>
      </w:r>
      <w:r w:rsidR="001E6F62" w:rsidRPr="00D77CFD">
        <w:rPr>
          <w:color w:val="000000" w:themeColor="text1"/>
        </w:rPr>
        <w:t>-4</w:t>
      </w:r>
      <w:r w:rsidR="001A449B" w:rsidRPr="00D77CFD">
        <w:rPr>
          <w:color w:val="000000" w:themeColor="text1"/>
        </w:rPr>
        <w:t>9</w:t>
      </w:r>
      <w:ins w:id="114" w:author="Pasley, Heather (A&amp;F, Toowoomba)" w:date="2021-02-07T09:50:00Z">
        <w:r w:rsidR="00145FDD" w:rsidRPr="00CE4D27">
          <w:rPr>
            <w:color w:val="000000" w:themeColor="text1"/>
          </w:rPr>
          <w:t xml:space="preserve"> kg N/ha) </w:t>
        </w:r>
      </w:ins>
      <w:del w:id="115" w:author="Pasley, Heather (A&amp;F, Toowoomba)" w:date="2021-02-07T09:50:00Z">
        <w:r w:rsidR="001E6F62" w:rsidRPr="00B034CE" w:rsidDel="00145FDD">
          <w:rPr>
            <w:color w:val="000000" w:themeColor="text1"/>
          </w:rPr>
          <w:delText>)</w:delText>
        </w:r>
      </w:del>
      <w:del w:id="116" w:author="Pasley, Heather (A&amp;F, Toowoomba)" w:date="2021-02-07T09:52:00Z">
        <w:r w:rsidR="00287216" w:rsidRPr="00B034CE" w:rsidDel="001364C3">
          <w:rPr>
            <w:color w:val="000000" w:themeColor="text1"/>
          </w:rPr>
          <w:delText xml:space="preserve"> </w:delText>
        </w:r>
      </w:del>
      <w:del w:id="117" w:author="Pasley, Heather (A&amp;F, Toowoomba)" w:date="2021-02-07T09:47:00Z">
        <w:r w:rsidR="00287216" w:rsidRPr="00B034CE" w:rsidDel="00145FDD">
          <w:rPr>
            <w:color w:val="000000" w:themeColor="text1"/>
          </w:rPr>
          <w:delText>or 66%</w:delText>
        </w:r>
        <w:r w:rsidR="00965D09" w:rsidRPr="00B034CE" w:rsidDel="00145FDD">
          <w:rPr>
            <w:color w:val="000000" w:themeColor="text1"/>
          </w:rPr>
          <w:delText xml:space="preserve"> </w:delText>
        </w:r>
        <w:r w:rsidR="005E3035" w:rsidRPr="00B034CE" w:rsidDel="00145FDD">
          <w:rPr>
            <w:color w:val="000000" w:themeColor="text1"/>
          </w:rPr>
          <w:delText xml:space="preserve">above the AONR </w:delText>
        </w:r>
      </w:del>
      <w:r w:rsidR="00A26928" w:rsidRPr="00B034CE">
        <w:rPr>
          <w:color w:val="000000" w:themeColor="text1"/>
        </w:rPr>
        <w:t xml:space="preserve">in </w:t>
      </w:r>
      <w:r w:rsidR="001A449B" w:rsidRPr="00B034CE">
        <w:rPr>
          <w:color w:val="000000" w:themeColor="text1"/>
        </w:rPr>
        <w:t>the maize-soybean rotation</w:t>
      </w:r>
      <w:r w:rsidR="001E6F62" w:rsidRPr="00B034CE">
        <w:rPr>
          <w:color w:val="000000" w:themeColor="text1"/>
        </w:rPr>
        <w:t xml:space="preserve"> </w:t>
      </w:r>
      <w:ins w:id="118" w:author="Pasley, Heather (A&amp;F, Toowoomba)" w:date="2021-02-07T09:47:00Z">
        <w:r w:rsidR="00145FDD" w:rsidRPr="00CE4D27">
          <w:rPr>
            <w:color w:val="000000" w:themeColor="text1"/>
          </w:rPr>
          <w:t>but</w:t>
        </w:r>
      </w:ins>
      <w:del w:id="119" w:author="Pasley, Heather (A&amp;F, Toowoomba)" w:date="2021-02-07T09:47:00Z">
        <w:r w:rsidR="001E6F62" w:rsidRPr="00B034CE" w:rsidDel="00145FDD">
          <w:rPr>
            <w:color w:val="000000" w:themeColor="text1"/>
          </w:rPr>
          <w:delText>and</w:delText>
        </w:r>
      </w:del>
      <w:r w:rsidR="001E6F62" w:rsidRPr="00B034CE">
        <w:rPr>
          <w:color w:val="000000" w:themeColor="text1"/>
        </w:rPr>
        <w:t xml:space="preserve"> </w:t>
      </w:r>
      <w:ins w:id="120" w:author="Pasley, Heather (A&amp;F, Toowoomba)" w:date="2021-02-06T15:39:00Z">
        <w:del w:id="121" w:author="Pasley, Heather (A&amp;F, Toowoomba)" w:date="2021-02-07T09:47:00Z">
          <w:r w:rsidR="00F51A08" w:rsidRPr="00B034CE" w:rsidDel="00145FDD">
            <w:rPr>
              <w:color w:val="000000" w:themeColor="text1"/>
              <w:rPrChange w:id="122" w:author="Pasley, Heather (A&amp;F, Toowoomba)" w:date="2021-02-07T10:24:00Z">
                <w:rPr>
                  <w:color w:val="000000" w:themeColor="text1"/>
                  <w:highlight w:val="yellow"/>
                </w:rPr>
              </w:rPrChange>
            </w:rPr>
            <w:delText>an excess of</w:delText>
          </w:r>
        </w:del>
      </w:ins>
      <w:ins w:id="123" w:author="Pasley, Heather (A&amp;F, Toowoomba)" w:date="2021-02-07T09:47:00Z">
        <w:r w:rsidR="00145FDD" w:rsidRPr="00B034CE">
          <w:rPr>
            <w:color w:val="000000" w:themeColor="text1"/>
            <w:rPrChange w:id="124" w:author="Pasley, Heather (A&amp;F, Toowoomba)" w:date="2021-02-07T10:24:00Z">
              <w:rPr>
                <w:color w:val="000000" w:themeColor="text1"/>
                <w:highlight w:val="yellow"/>
              </w:rPr>
            </w:rPrChange>
          </w:rPr>
          <w:t>only</w:t>
        </w:r>
      </w:ins>
      <w:ins w:id="125" w:author="Pasley, Heather (A&amp;F, Toowoomba)" w:date="2021-02-06T15:39:00Z">
        <w:r w:rsidR="00F51A08" w:rsidRPr="00B034CE">
          <w:rPr>
            <w:color w:val="000000" w:themeColor="text1"/>
            <w:rPrChange w:id="126" w:author="Pasley, Heather (A&amp;F, Toowoomba)" w:date="2021-02-07T10:24:00Z">
              <w:rPr>
                <w:color w:val="000000" w:themeColor="text1"/>
                <w:highlight w:val="yellow"/>
              </w:rPr>
            </w:rPrChange>
          </w:rPr>
          <w:t xml:space="preserve"> </w:t>
        </w:r>
      </w:ins>
      <w:r w:rsidR="00B8380E" w:rsidRPr="005511D7">
        <w:rPr>
          <w:color w:val="000000" w:themeColor="text1"/>
        </w:rPr>
        <w:t>17</w:t>
      </w:r>
      <w:r w:rsidR="001E6F62" w:rsidRPr="005511D7">
        <w:rPr>
          <w:color w:val="000000" w:themeColor="text1"/>
        </w:rPr>
        <w:t xml:space="preserve"> kg N/ha (95% CI: 1</w:t>
      </w:r>
      <w:r w:rsidR="00B8380E" w:rsidRPr="00D77CFD">
        <w:rPr>
          <w:color w:val="000000" w:themeColor="text1"/>
        </w:rPr>
        <w:t>4</w:t>
      </w:r>
      <w:r w:rsidR="001E6F62" w:rsidRPr="00D77CFD">
        <w:rPr>
          <w:color w:val="000000" w:themeColor="text1"/>
        </w:rPr>
        <w:t>-</w:t>
      </w:r>
      <w:r w:rsidR="001A449B" w:rsidRPr="00D77CFD">
        <w:rPr>
          <w:color w:val="000000" w:themeColor="text1"/>
        </w:rPr>
        <w:t>2</w:t>
      </w:r>
      <w:r w:rsidR="00B8380E" w:rsidRPr="00D77CFD">
        <w:rPr>
          <w:color w:val="000000" w:themeColor="text1"/>
        </w:rPr>
        <w:t>0</w:t>
      </w:r>
      <w:ins w:id="127" w:author="Pasley, Heather (A&amp;F, Toowoomba)" w:date="2021-02-07T09:50:00Z">
        <w:r w:rsidR="00145FDD" w:rsidRPr="00CE4D27">
          <w:rPr>
            <w:color w:val="000000" w:themeColor="text1"/>
          </w:rPr>
          <w:t xml:space="preserve"> kg N/ha</w:t>
        </w:r>
      </w:ins>
      <w:r w:rsidR="001E6F62" w:rsidRPr="005511D7">
        <w:rPr>
          <w:color w:val="000000" w:themeColor="text1"/>
        </w:rPr>
        <w:t>)</w:t>
      </w:r>
      <w:ins w:id="128" w:author="Pasley, Heather (A&amp;F, Toowoomba)" w:date="2021-02-07T09:50:00Z">
        <w:r w:rsidR="00145FDD" w:rsidRPr="00CE4D27">
          <w:rPr>
            <w:color w:val="000000" w:themeColor="text1"/>
          </w:rPr>
          <w:t xml:space="preserve"> </w:t>
        </w:r>
      </w:ins>
      <w:del w:id="129" w:author="Pasley, Heather (A&amp;F, Toowoomba)" w:date="2021-02-07T09:52:00Z">
        <w:r w:rsidR="00362607" w:rsidRPr="00B034CE" w:rsidDel="001364C3">
          <w:rPr>
            <w:color w:val="000000" w:themeColor="text1"/>
          </w:rPr>
          <w:delText xml:space="preserve"> </w:delText>
        </w:r>
      </w:del>
      <w:del w:id="130" w:author="Pasley, Heather (A&amp;F, Toowoomba)" w:date="2021-02-07T09:47:00Z">
        <w:r w:rsidR="00287216" w:rsidRPr="00B034CE" w:rsidDel="00145FDD">
          <w:rPr>
            <w:color w:val="000000" w:themeColor="text1"/>
          </w:rPr>
          <w:delText xml:space="preserve">or 16% above </w:delText>
        </w:r>
      </w:del>
      <w:r w:rsidR="00362607" w:rsidRPr="00B034CE">
        <w:rPr>
          <w:color w:val="000000" w:themeColor="text1"/>
        </w:rPr>
        <w:t>in</w:t>
      </w:r>
      <w:r w:rsidR="004117F8" w:rsidRPr="00B034CE">
        <w:rPr>
          <w:color w:val="000000" w:themeColor="text1"/>
        </w:rPr>
        <w:t xml:space="preserve"> continuous maize </w:t>
      </w:r>
      <w:r w:rsidR="00213DCE" w:rsidRPr="00B034CE">
        <w:rPr>
          <w:color w:val="000000" w:themeColor="text1"/>
        </w:rPr>
        <w:t>(Figure 2</w:t>
      </w:r>
      <w:r w:rsidR="00B63F3D" w:rsidRPr="00B034CE">
        <w:rPr>
          <w:color w:val="000000" w:themeColor="text1"/>
        </w:rPr>
        <w:t>a</w:t>
      </w:r>
      <w:r w:rsidR="004117F8" w:rsidRPr="00B034CE">
        <w:rPr>
          <w:color w:val="000000" w:themeColor="text1"/>
        </w:rPr>
        <w:t>).</w:t>
      </w:r>
      <w:del w:id="131" w:author="Pasley, Heather (A&amp;F, Toowoomba)" w:date="2021-02-07T09:55:00Z">
        <w:r w:rsidR="004117F8" w:rsidRPr="005B6973" w:rsidDel="001364C3">
          <w:rPr>
            <w:color w:val="000000" w:themeColor="text1"/>
          </w:rPr>
          <w:delText xml:space="preserve"> </w:delText>
        </w:r>
      </w:del>
    </w:p>
    <w:bookmarkEnd w:id="107"/>
    <w:p w14:paraId="01604466" w14:textId="77777777" w:rsidR="00287216" w:rsidRPr="005B6973" w:rsidRDefault="00287216" w:rsidP="00F80153">
      <w:pPr>
        <w:textAlignment w:val="baseline"/>
        <w:rPr>
          <w:color w:val="000000" w:themeColor="text1"/>
        </w:rPr>
      </w:pPr>
    </w:p>
    <w:p w14:paraId="305DE132" w14:textId="7BB4DF7B" w:rsidR="009648A0" w:rsidRDefault="00AB77BA" w:rsidP="00F80153">
      <w:pPr>
        <w:textAlignment w:val="baseline"/>
        <w:rPr>
          <w:color w:val="000000" w:themeColor="text1"/>
        </w:rPr>
      </w:pPr>
      <w:bookmarkStart w:id="132" w:name="_Hlk63592749"/>
      <w:r w:rsidRPr="005B6973">
        <w:rPr>
          <w:color w:val="000000" w:themeColor="text1"/>
        </w:rPr>
        <w:t>Within the maize-soybean rotation, a</w:t>
      </w:r>
      <w:r w:rsidR="004A7926" w:rsidRPr="005B6973">
        <w:rPr>
          <w:color w:val="000000" w:themeColor="text1"/>
        </w:rPr>
        <w:t xml:space="preserve">t </w:t>
      </w:r>
      <w:r w:rsidR="00410B39" w:rsidRPr="005B6973">
        <w:rPr>
          <w:color w:val="000000" w:themeColor="text1"/>
        </w:rPr>
        <w:t>N rates</w:t>
      </w:r>
      <w:r w:rsidR="004A7926" w:rsidRPr="005B6973">
        <w:rPr>
          <w:color w:val="000000" w:themeColor="text1"/>
        </w:rPr>
        <w:t xml:space="preserve"> above the breakpoint</w:t>
      </w:r>
      <w:r w:rsidRPr="005B6973">
        <w:rPr>
          <w:color w:val="000000" w:themeColor="text1"/>
        </w:rPr>
        <w:t xml:space="preserve">, </w:t>
      </w:r>
      <w:r w:rsidR="004A7926" w:rsidRPr="005B6973">
        <w:rPr>
          <w:color w:val="000000" w:themeColor="text1"/>
        </w:rPr>
        <w:t xml:space="preserve">leaching loads </w:t>
      </w:r>
      <w:r w:rsidR="00965D09" w:rsidRPr="005B6973">
        <w:rPr>
          <w:color w:val="000000" w:themeColor="text1"/>
        </w:rPr>
        <w:t>during the</w:t>
      </w:r>
      <w:r w:rsidR="004A7926" w:rsidRPr="005B6973">
        <w:rPr>
          <w:color w:val="000000" w:themeColor="text1"/>
        </w:rPr>
        <w:t xml:space="preserve"> soybean</w:t>
      </w:r>
      <w:r w:rsidR="00965D09" w:rsidRPr="005B6973">
        <w:rPr>
          <w:color w:val="000000" w:themeColor="text1"/>
        </w:rPr>
        <w:t xml:space="preserve"> season</w:t>
      </w:r>
      <w:r w:rsidR="004A7926" w:rsidRPr="005B6973">
        <w:rPr>
          <w:color w:val="000000" w:themeColor="text1"/>
        </w:rPr>
        <w:t>s</w:t>
      </w:r>
      <w:ins w:id="133" w:author="Pasley, Heather (A&amp;F, Toowoomba)" w:date="2021-02-07T12:17:00Z">
        <w:r w:rsidR="00736255">
          <w:rPr>
            <w:color w:val="000000" w:themeColor="text1"/>
          </w:rPr>
          <w:t xml:space="preserve"> (rotated soybe</w:t>
        </w:r>
      </w:ins>
      <w:ins w:id="134" w:author="Pasley, Heather (A&amp;F, Toowoomba)" w:date="2021-02-07T12:18:00Z">
        <w:r w:rsidR="00736255">
          <w:rPr>
            <w:color w:val="000000" w:themeColor="text1"/>
          </w:rPr>
          <w:t>an)</w:t>
        </w:r>
      </w:ins>
      <w:r w:rsidR="004A7926" w:rsidRPr="005B6973">
        <w:rPr>
          <w:color w:val="000000" w:themeColor="text1"/>
        </w:rPr>
        <w:t xml:space="preserve"> </w:t>
      </w:r>
      <w:r w:rsidR="00F4576A">
        <w:rPr>
          <w:color w:val="000000" w:themeColor="text1"/>
        </w:rPr>
        <w:t>were</w:t>
      </w:r>
      <w:r w:rsidR="004A7926" w:rsidRPr="005B6973">
        <w:rPr>
          <w:color w:val="000000" w:themeColor="text1"/>
        </w:rPr>
        <w:t xml:space="preserve"> higher than those under </w:t>
      </w:r>
      <w:r w:rsidR="00B8376F" w:rsidRPr="005B6973">
        <w:rPr>
          <w:color w:val="000000" w:themeColor="text1"/>
        </w:rPr>
        <w:t>maize</w:t>
      </w:r>
      <w:ins w:id="135" w:author="Pasley, Heather (A&amp;F, Toowoomba)" w:date="2021-02-07T12:18:00Z">
        <w:r w:rsidR="00736255">
          <w:rPr>
            <w:color w:val="000000" w:themeColor="text1"/>
          </w:rPr>
          <w:t xml:space="preserve"> (rotated maize)</w:t>
        </w:r>
      </w:ins>
      <w:r w:rsidR="004A7926" w:rsidRPr="005B6973">
        <w:rPr>
          <w:color w:val="000000" w:themeColor="text1"/>
        </w:rPr>
        <w:t>, pointing to the residual effects of applying excessive amounts of N</w:t>
      </w:r>
      <w:r w:rsidR="00965D09" w:rsidRPr="005B6973">
        <w:rPr>
          <w:color w:val="000000" w:themeColor="text1"/>
        </w:rPr>
        <w:t xml:space="preserve"> during the </w:t>
      </w:r>
      <w:r w:rsidR="00B8376F" w:rsidRPr="005B6973">
        <w:rPr>
          <w:color w:val="000000" w:themeColor="text1"/>
        </w:rPr>
        <w:t>maize</w:t>
      </w:r>
      <w:r w:rsidR="00965D09" w:rsidRPr="005B6973">
        <w:rPr>
          <w:color w:val="000000" w:themeColor="text1"/>
        </w:rPr>
        <w:t xml:space="preserve"> season</w:t>
      </w:r>
      <w:r w:rsidR="00213DCE" w:rsidRPr="005B6973">
        <w:rPr>
          <w:color w:val="000000" w:themeColor="text1"/>
        </w:rPr>
        <w:t xml:space="preserve"> (Figure 3</w:t>
      </w:r>
      <w:r w:rsidR="004A7926" w:rsidRPr="005B6973">
        <w:rPr>
          <w:color w:val="000000" w:themeColor="text1"/>
        </w:rPr>
        <w:t>).</w:t>
      </w:r>
      <w:r w:rsidR="00AF0EE5" w:rsidRPr="005B6973">
        <w:rPr>
          <w:color w:val="000000" w:themeColor="text1"/>
        </w:rPr>
        <w:t xml:space="preserve"> </w:t>
      </w:r>
      <w:bookmarkEnd w:id="132"/>
      <w:r w:rsidR="00AE48CA">
        <w:rPr>
          <w:color w:val="000000" w:themeColor="text1"/>
        </w:rPr>
        <w:t>However</w:t>
      </w:r>
      <w:r w:rsidR="00AF0EE5" w:rsidRPr="005B6973">
        <w:rPr>
          <w:color w:val="000000" w:themeColor="text1"/>
        </w:rPr>
        <w:t xml:space="preserve">, the leaching </w:t>
      </w:r>
      <w:r w:rsidRPr="005B6973">
        <w:rPr>
          <w:color w:val="000000" w:themeColor="text1"/>
        </w:rPr>
        <w:t xml:space="preserve">per year </w:t>
      </w:r>
      <w:r w:rsidR="00AF0EE5" w:rsidRPr="005B6973">
        <w:rPr>
          <w:color w:val="000000" w:themeColor="text1"/>
        </w:rPr>
        <w:t xml:space="preserve">from the rotated system (be it </w:t>
      </w:r>
      <w:r w:rsidRPr="005B6973">
        <w:rPr>
          <w:color w:val="000000" w:themeColor="text1"/>
        </w:rPr>
        <w:t>the</w:t>
      </w:r>
      <w:r w:rsidR="00AF0EE5" w:rsidRPr="005B6973">
        <w:rPr>
          <w:color w:val="000000" w:themeColor="text1"/>
        </w:rPr>
        <w:t xml:space="preserve"> maize or soybean </w:t>
      </w:r>
      <w:r w:rsidRPr="005B6973">
        <w:rPr>
          <w:color w:val="000000" w:themeColor="text1"/>
        </w:rPr>
        <w:t>year</w:t>
      </w:r>
      <w:r w:rsidR="00AF0EE5" w:rsidRPr="005B6973">
        <w:rPr>
          <w:color w:val="000000" w:themeColor="text1"/>
        </w:rPr>
        <w:t>) was always lower than that of continuous maize.</w:t>
      </w:r>
    </w:p>
    <w:p w14:paraId="125305F2" w14:textId="77777777" w:rsidR="005B6973" w:rsidRPr="005B6973" w:rsidRDefault="005B6973" w:rsidP="00F80153">
      <w:pPr>
        <w:textAlignment w:val="baseline"/>
        <w:rPr>
          <w:color w:val="000000" w:themeColor="text1"/>
        </w:rPr>
      </w:pPr>
    </w:p>
    <w:p w14:paraId="2894DBEB" w14:textId="0570BFE1" w:rsidR="005104F2" w:rsidRDefault="00714158" w:rsidP="00F80153">
      <w:pPr>
        <w:rPr>
          <w:b/>
          <w:color w:val="000000" w:themeColor="text1"/>
        </w:rPr>
      </w:pPr>
      <w:r w:rsidRPr="005B6973">
        <w:rPr>
          <w:b/>
          <w:color w:val="000000" w:themeColor="text1"/>
        </w:rPr>
        <w:t xml:space="preserve">4. </w:t>
      </w:r>
      <w:r w:rsidR="006917CD" w:rsidRPr="005B6973">
        <w:rPr>
          <w:b/>
          <w:color w:val="000000" w:themeColor="text1"/>
        </w:rPr>
        <w:t>Discussion</w:t>
      </w:r>
    </w:p>
    <w:p w14:paraId="02CB2628" w14:textId="10CF4E2D" w:rsidR="00437CD2" w:rsidRPr="005B6973" w:rsidRDefault="00437CD2" w:rsidP="00437CD2">
      <w:pPr>
        <w:rPr>
          <w:color w:val="000000" w:themeColor="text1"/>
        </w:rPr>
      </w:pPr>
      <w:r w:rsidRPr="005B6973">
        <w:rPr>
          <w:color w:val="000000" w:themeColor="text1"/>
        </w:rPr>
        <w:t>4.</w:t>
      </w:r>
      <w:r>
        <w:rPr>
          <w:color w:val="000000" w:themeColor="text1"/>
        </w:rPr>
        <w:t>1</w:t>
      </w:r>
      <w:r w:rsidRPr="005B6973">
        <w:rPr>
          <w:color w:val="000000" w:themeColor="text1"/>
        </w:rPr>
        <w:t xml:space="preserve"> AONR-Leaching Breakpoint Relationship</w:t>
      </w:r>
    </w:p>
    <w:p w14:paraId="3E314491" w14:textId="072CFDCB" w:rsidR="008F126E" w:rsidRDefault="008F126E" w:rsidP="008F126E">
      <w:pPr>
        <w:rPr>
          <w:color w:val="000000" w:themeColor="text1"/>
        </w:rPr>
      </w:pPr>
      <w:r w:rsidRPr="005B6973">
        <w:rPr>
          <w:color w:val="000000" w:themeColor="text1"/>
        </w:rPr>
        <w:t xml:space="preserve">In this study, we used long-term model simulation experiments to understand the role of cropping system selection in determining the response of N leaching to fertilizer N rate across 8 rain-fed environments. </w:t>
      </w:r>
      <w:del w:id="136" w:author="Pasley, Heather (A&amp;F, Toowoomba)" w:date="2021-02-06T15:41:00Z">
        <w:r w:rsidRPr="005B6973" w:rsidDel="008700F8">
          <w:rPr>
            <w:color w:val="000000" w:themeColor="text1"/>
          </w:rPr>
          <w:delText xml:space="preserve">The </w:delText>
        </w:r>
      </w:del>
      <w:del w:id="137" w:author="Pasley, Heather (A&amp;F, Toowoomba)" w:date="2021-02-06T15:42:00Z">
        <w:r w:rsidRPr="005B6973" w:rsidDel="008700F8">
          <w:rPr>
            <w:color w:val="000000" w:themeColor="text1"/>
          </w:rPr>
          <w:delText xml:space="preserve">environmental and financial implications of losing N via leaching at a greater rate above the breakpoint than below makes </w:delText>
        </w:r>
      </w:del>
      <w:ins w:id="138" w:author="Pasley, Heather (A&amp;F, Toowoomba)" w:date="2021-02-06T15:41:00Z">
        <w:r w:rsidR="00F51A08">
          <w:rPr>
            <w:color w:val="000000" w:themeColor="text1"/>
          </w:rPr>
          <w:t>E</w:t>
        </w:r>
      </w:ins>
      <w:del w:id="139" w:author="Pasley, Heather (A&amp;F, Toowoomba)" w:date="2021-02-06T15:41:00Z">
        <w:r w:rsidRPr="005B6973" w:rsidDel="00F51A08">
          <w:rPr>
            <w:color w:val="000000" w:themeColor="text1"/>
          </w:rPr>
          <w:delText>e</w:delText>
        </w:r>
      </w:del>
      <w:r w:rsidRPr="005B6973">
        <w:rPr>
          <w:color w:val="000000" w:themeColor="text1"/>
        </w:rPr>
        <w:t>stimating th</w:t>
      </w:r>
      <w:ins w:id="140" w:author="Pasley, Heather (A&amp;F, Toowoomba)" w:date="2021-02-07T10:26:00Z">
        <w:r w:rsidR="00B034CE">
          <w:rPr>
            <w:color w:val="000000" w:themeColor="text1"/>
          </w:rPr>
          <w:t>e</w:t>
        </w:r>
      </w:ins>
      <w:del w:id="141" w:author="Pasley, Heather (A&amp;F, Toowoomba)" w:date="2021-02-07T10:26:00Z">
        <w:r w:rsidRPr="005B6973" w:rsidDel="00B034CE">
          <w:rPr>
            <w:color w:val="000000" w:themeColor="text1"/>
          </w:rPr>
          <w:delText>is</w:delText>
        </w:r>
      </w:del>
      <w:r w:rsidRPr="005B6973">
        <w:rPr>
          <w:color w:val="000000" w:themeColor="text1"/>
        </w:rPr>
        <w:t xml:space="preserve"> </w:t>
      </w:r>
      <w:ins w:id="142" w:author="Pasley, Heather (A&amp;F, Toowoomba)" w:date="2021-02-07T10:26:00Z">
        <w:r w:rsidR="00B034CE">
          <w:rPr>
            <w:color w:val="000000" w:themeColor="text1"/>
          </w:rPr>
          <w:t xml:space="preserve">leaching/fertilizer </w:t>
        </w:r>
      </w:ins>
      <w:r w:rsidRPr="005B6973">
        <w:rPr>
          <w:color w:val="000000" w:themeColor="text1"/>
        </w:rPr>
        <w:t xml:space="preserve">breakpoint </w:t>
      </w:r>
      <w:ins w:id="143" w:author="Pasley, Heather (A&amp;F, Toowoomba)" w:date="2021-02-07T10:26:00Z">
        <w:r w:rsidR="00B034CE">
          <w:rPr>
            <w:color w:val="000000" w:themeColor="text1"/>
          </w:rPr>
          <w:t xml:space="preserve">is </w:t>
        </w:r>
      </w:ins>
      <w:r w:rsidRPr="005B6973">
        <w:rPr>
          <w:color w:val="000000" w:themeColor="text1"/>
        </w:rPr>
        <w:t>crucial for policy makers and farmers alike</w:t>
      </w:r>
      <w:ins w:id="144" w:author="Pasley, Heather (A&amp;F, Toowoomba)" w:date="2021-02-06T15:41:00Z">
        <w:r w:rsidR="008700F8">
          <w:rPr>
            <w:color w:val="000000" w:themeColor="text1"/>
          </w:rPr>
          <w:t xml:space="preserve"> given the </w:t>
        </w:r>
      </w:ins>
      <w:ins w:id="145" w:author="Pasley, Heather (A&amp;F, Toowoomba)" w:date="2021-02-06T15:42:00Z">
        <w:r w:rsidR="008700F8" w:rsidRPr="005B6973">
          <w:rPr>
            <w:color w:val="000000" w:themeColor="text1"/>
          </w:rPr>
          <w:t>environmental and financial implications of losing N via leaching at a greater rate above the breakpoint than below</w:t>
        </w:r>
      </w:ins>
      <w:ins w:id="146" w:author="Pasley, Heather (A&amp;F, Toowoomba)" w:date="2021-02-07T10:26:00Z">
        <w:r w:rsidR="00B034CE">
          <w:rPr>
            <w:color w:val="000000" w:themeColor="text1"/>
          </w:rPr>
          <w:t>.</w:t>
        </w:r>
      </w:ins>
      <w:del w:id="147" w:author="Pasley, Heather (A&amp;F, Toowoomba)" w:date="2021-02-06T15:41:00Z">
        <w:r w:rsidRPr="005B6973" w:rsidDel="008700F8">
          <w:rPr>
            <w:color w:val="000000" w:themeColor="text1"/>
          </w:rPr>
          <w:delText>.</w:delText>
        </w:r>
      </w:del>
    </w:p>
    <w:p w14:paraId="2C488924" w14:textId="77777777" w:rsidR="008F126E" w:rsidRDefault="008F126E" w:rsidP="00437CD2">
      <w:pPr>
        <w:rPr>
          <w:color w:val="000000" w:themeColor="text1"/>
        </w:rPr>
      </w:pPr>
    </w:p>
    <w:p w14:paraId="46837D16" w14:textId="35E9FE46" w:rsidR="00437CD2" w:rsidRDefault="00437CD2" w:rsidP="00437CD2">
      <w:pPr>
        <w:rPr>
          <w:color w:val="000000" w:themeColor="text1"/>
        </w:rPr>
      </w:pPr>
      <w:bookmarkStart w:id="148" w:name="_Hlk63594099"/>
      <w:r w:rsidRPr="005B6973">
        <w:rPr>
          <w:color w:val="000000" w:themeColor="text1"/>
        </w:rPr>
        <w:t xml:space="preserve">Our findings were consistent with that of Zhou and </w:t>
      </w:r>
      <w:proofErr w:type="spellStart"/>
      <w:r w:rsidRPr="005B6973">
        <w:rPr>
          <w:color w:val="000000" w:themeColor="text1"/>
        </w:rPr>
        <w:t>Butterbach-Bahl’s</w:t>
      </w:r>
      <w:proofErr w:type="spellEnd"/>
      <w:r w:rsidRPr="005B6973">
        <w:rPr>
          <w:color w:val="000000" w:themeColor="text1"/>
        </w:rPr>
        <w:t xml:space="preserve"> [1] meta-analysis: the leaching breakpoint occurs at N rates that are at least 15% above </w:t>
      </w:r>
      <w:ins w:id="149" w:author="Heather Pasley" w:date="2021-02-08T19:13:00Z">
        <w:r w:rsidR="002D4610">
          <w:rPr>
            <w:color w:val="000000" w:themeColor="text1"/>
          </w:rPr>
          <w:t xml:space="preserve">the </w:t>
        </w:r>
      </w:ins>
      <w:r w:rsidRPr="005B6973">
        <w:rPr>
          <w:color w:val="000000" w:themeColor="text1"/>
        </w:rPr>
        <w:t>AONR in maize</w:t>
      </w:r>
      <w:ins w:id="150" w:author="Pasley, Heather (A&amp;F, Toowoomba)" w:date="2021-02-07T09:53:00Z">
        <w:r w:rsidR="001364C3">
          <w:rPr>
            <w:color w:val="000000" w:themeColor="text1"/>
          </w:rPr>
          <w:t xml:space="preserve"> (</w:t>
        </w:r>
      </w:ins>
      <w:ins w:id="151" w:author="Pasley, Heather (A&amp;F, Toowoomba)" w:date="2021-02-07T09:54:00Z">
        <w:r w:rsidR="001364C3">
          <w:rPr>
            <w:color w:val="000000" w:themeColor="text1"/>
          </w:rPr>
          <w:t xml:space="preserve">our breakpoint was at </w:t>
        </w:r>
      </w:ins>
      <w:ins w:id="152" w:author="Pasley, Heather (A&amp;F, Toowoomba)" w:date="2021-02-07T09:53:00Z">
        <w:r w:rsidR="001364C3">
          <w:rPr>
            <w:color w:val="000000" w:themeColor="text1"/>
          </w:rPr>
          <w:t xml:space="preserve">66% above </w:t>
        </w:r>
      </w:ins>
      <w:ins w:id="153" w:author="Heather Pasley" w:date="2021-02-08T19:13:00Z">
        <w:r w:rsidR="002D4610">
          <w:rPr>
            <w:color w:val="000000" w:themeColor="text1"/>
          </w:rPr>
          <w:t xml:space="preserve">the </w:t>
        </w:r>
      </w:ins>
      <w:ins w:id="154" w:author="Pasley, Heather (A&amp;F, Toowoomba)" w:date="2021-02-07T09:53:00Z">
        <w:r w:rsidR="001364C3">
          <w:rPr>
            <w:color w:val="000000" w:themeColor="text1"/>
          </w:rPr>
          <w:t>AONR in</w:t>
        </w:r>
      </w:ins>
      <w:ins w:id="155" w:author="Pasley, Heather (A&amp;F, Toowoomba)" w:date="2021-02-07T09:54:00Z">
        <w:r w:rsidR="001364C3">
          <w:rPr>
            <w:color w:val="000000" w:themeColor="text1"/>
          </w:rPr>
          <w:t xml:space="preserve"> the maize-soybean</w:t>
        </w:r>
      </w:ins>
      <w:ins w:id="156" w:author="Pasley, Heather (A&amp;F, Toowoomba)" w:date="2021-02-07T10:56:00Z">
        <w:r w:rsidR="009A1558">
          <w:rPr>
            <w:color w:val="000000" w:themeColor="text1"/>
          </w:rPr>
          <w:t xml:space="preserve"> rotation</w:t>
        </w:r>
      </w:ins>
      <w:ins w:id="157" w:author="Pasley, Heather (A&amp;F, Toowoomba)" w:date="2021-02-07T09:54:00Z">
        <w:r w:rsidR="001364C3">
          <w:rPr>
            <w:color w:val="000000" w:themeColor="text1"/>
          </w:rPr>
          <w:t xml:space="preserve"> and 16% in continuous maize)</w:t>
        </w:r>
      </w:ins>
      <w:r w:rsidRPr="005B6973">
        <w:rPr>
          <w:color w:val="000000" w:themeColor="text1"/>
        </w:rPr>
        <w:t>.</w:t>
      </w:r>
      <w:bookmarkEnd w:id="148"/>
      <w:r w:rsidRPr="005B6973">
        <w:rPr>
          <w:color w:val="000000" w:themeColor="text1"/>
        </w:rPr>
        <w:t xml:space="preserve"> </w:t>
      </w:r>
      <w:del w:id="158" w:author="Pasley, Heather (A&amp;F, Toowoomba)" w:date="2021-02-06T15:42:00Z">
        <w:r w:rsidRPr="005B6973" w:rsidDel="008700F8">
          <w:rPr>
            <w:color w:val="000000" w:themeColor="text1"/>
          </w:rPr>
          <w:delText>We were able to</w:delText>
        </w:r>
      </w:del>
      <w:ins w:id="159" w:author="Pasley, Heather (A&amp;F, Toowoomba)" w:date="2021-02-06T15:42:00Z">
        <w:r w:rsidR="008700F8">
          <w:rPr>
            <w:color w:val="000000" w:themeColor="text1"/>
          </w:rPr>
          <w:t>Our results</w:t>
        </w:r>
      </w:ins>
      <w:r w:rsidRPr="005B6973">
        <w:rPr>
          <w:color w:val="000000" w:themeColor="text1"/>
        </w:rPr>
        <w:t xml:space="preserve"> expand upon this previous finding as </w:t>
      </w:r>
      <w:ins w:id="160" w:author="Pasley, Heather (A&amp;F, Toowoomba)" w:date="2021-02-07T10:28:00Z">
        <w:r w:rsidR="00B034CE">
          <w:rPr>
            <w:color w:val="000000" w:themeColor="text1"/>
          </w:rPr>
          <w:t xml:space="preserve">Zhou and </w:t>
        </w:r>
        <w:proofErr w:type="spellStart"/>
        <w:r w:rsidR="00B034CE">
          <w:rPr>
            <w:color w:val="000000" w:themeColor="text1"/>
          </w:rPr>
          <w:t>Butterbach-Bahl</w:t>
        </w:r>
        <w:proofErr w:type="spellEnd"/>
        <w:r w:rsidR="00B034CE">
          <w:rPr>
            <w:color w:val="000000" w:themeColor="text1"/>
          </w:rPr>
          <w:t xml:space="preserve"> [1]</w:t>
        </w:r>
      </w:ins>
      <w:del w:id="161" w:author="Pasley, Heather (A&amp;F, Toowoomba)" w:date="2021-02-07T10:28:00Z">
        <w:r w:rsidDel="00B034CE">
          <w:rPr>
            <w:color w:val="000000" w:themeColor="text1"/>
          </w:rPr>
          <w:delText>they</w:delText>
        </w:r>
      </w:del>
      <w:r>
        <w:rPr>
          <w:color w:val="000000" w:themeColor="text1"/>
        </w:rPr>
        <w:t xml:space="preserve"> made no distinction between continuous and rotated maize</w:t>
      </w:r>
      <w:r w:rsidRPr="005B6973">
        <w:rPr>
          <w:color w:val="000000" w:themeColor="text1"/>
        </w:rPr>
        <w:t xml:space="preserve"> </w:t>
      </w:r>
      <w:r>
        <w:rPr>
          <w:color w:val="000000" w:themeColor="text1"/>
        </w:rPr>
        <w:t xml:space="preserve">and </w:t>
      </w:r>
      <w:r w:rsidRPr="005B6973">
        <w:rPr>
          <w:color w:val="000000" w:themeColor="text1"/>
        </w:rPr>
        <w:t xml:space="preserve">we found that system selection impacts where that breakpoint </w:t>
      </w:r>
      <w:r>
        <w:rPr>
          <w:color w:val="000000" w:themeColor="text1"/>
        </w:rPr>
        <w:t>occurs.</w:t>
      </w:r>
      <w:r w:rsidRPr="005B6973">
        <w:rPr>
          <w:color w:val="000000" w:themeColor="text1"/>
        </w:rPr>
        <w:t xml:space="preserve"> Moreover, in our analysis, we found that the breakpoint was not a function of site or year, only cropping system, whereas AONR was strongly </w:t>
      </w:r>
      <w:ins w:id="162" w:author="Pasley, Heather (A&amp;F, Toowoomba)" w:date="2021-02-06T15:43:00Z">
        <w:r w:rsidR="008700F8">
          <w:rPr>
            <w:color w:val="000000" w:themeColor="text1"/>
          </w:rPr>
          <w:t>influenc</w:t>
        </w:r>
      </w:ins>
      <w:del w:id="163" w:author="Pasley, Heather (A&amp;F, Toowoomba)" w:date="2021-02-06T15:43:00Z">
        <w:r w:rsidRPr="005B6973" w:rsidDel="008700F8">
          <w:rPr>
            <w:color w:val="000000" w:themeColor="text1"/>
          </w:rPr>
          <w:delText>dictat</w:delText>
        </w:r>
      </w:del>
      <w:r w:rsidRPr="005B6973">
        <w:rPr>
          <w:color w:val="000000" w:themeColor="text1"/>
        </w:rPr>
        <w:t>ed by both site and year.</w:t>
      </w:r>
      <w:r w:rsidR="008F126E">
        <w:rPr>
          <w:color w:val="000000" w:themeColor="text1"/>
        </w:rPr>
        <w:t xml:space="preserve"> </w:t>
      </w:r>
      <w:ins w:id="164" w:author="Pasley, Heather (A&amp;F, Toowoomba)" w:date="2021-02-07T10:34:00Z">
        <w:r w:rsidR="002116A5">
          <w:rPr>
            <w:color w:val="000000" w:themeColor="text1"/>
          </w:rPr>
          <w:t>Basing our</w:t>
        </w:r>
      </w:ins>
      <w:del w:id="165" w:author="Pasley, Heather (A&amp;F, Toowoomba)" w:date="2021-02-06T15:41:00Z">
        <w:r w:rsidRPr="005B6973" w:rsidDel="00F51A08">
          <w:rPr>
            <w:color w:val="000000" w:themeColor="text1"/>
          </w:rPr>
          <w:delText>As mentioned earlier, t</w:delText>
        </w:r>
      </w:del>
      <w:ins w:id="166" w:author="Pasley, Heather (A&amp;F, Toowoomba)" w:date="2021-02-06T15:41:00Z">
        <w:del w:id="167" w:author="Pasley, Heather (A&amp;F, Toowoomba)" w:date="2021-02-07T10:34:00Z">
          <w:r w:rsidR="00F51A08" w:rsidDel="002116A5">
            <w:rPr>
              <w:color w:val="000000" w:themeColor="text1"/>
            </w:rPr>
            <w:delText>T</w:delText>
          </w:r>
        </w:del>
      </w:ins>
      <w:del w:id="168" w:author="Pasley, Heather (A&amp;F, Toowoomba)" w:date="2021-02-07T10:34:00Z">
        <w:r w:rsidRPr="005B6973" w:rsidDel="002116A5">
          <w:rPr>
            <w:color w:val="000000" w:themeColor="text1"/>
          </w:rPr>
          <w:delText>he strength of our analysis</w:delText>
        </w:r>
      </w:del>
      <w:del w:id="169" w:author="Pasley, Heather (A&amp;F, Toowoomba)" w:date="2021-02-07T10:35:00Z">
        <w:r w:rsidRPr="005B6973" w:rsidDel="002116A5">
          <w:rPr>
            <w:color w:val="000000" w:themeColor="text1"/>
          </w:rPr>
          <w:delText xml:space="preserve"> </w:delText>
        </w:r>
      </w:del>
      <w:ins w:id="170" w:author="Pasley, Heather (A&amp;F, Toowoomba)" w:date="2021-02-06T15:44:00Z">
        <w:del w:id="171" w:author="Pasley, Heather (A&amp;F, Toowoomba)" w:date="2021-02-07T10:34:00Z">
          <w:r w:rsidR="008700F8" w:rsidDel="002116A5">
            <w:rPr>
              <w:color w:val="000000" w:themeColor="text1"/>
            </w:rPr>
            <w:delText>is that</w:delText>
          </w:r>
        </w:del>
        <w:del w:id="172" w:author="Pasley, Heather (A&amp;F, Toowoomba)" w:date="2021-02-07T10:33:00Z">
          <w:r w:rsidR="008700F8" w:rsidDel="002116A5">
            <w:rPr>
              <w:color w:val="000000" w:themeColor="text1"/>
            </w:rPr>
            <w:delText xml:space="preserve"> our</w:delText>
          </w:r>
        </w:del>
      </w:ins>
      <w:ins w:id="173" w:author="Pasley, Heather (A&amp;F, Toowoomba)" w:date="2021-02-07T10:31:00Z">
        <w:r w:rsidR="002116A5">
          <w:rPr>
            <w:color w:val="000000" w:themeColor="text1"/>
          </w:rPr>
          <w:t xml:space="preserve"> </w:t>
        </w:r>
      </w:ins>
      <w:del w:id="174" w:author="Pasley, Heather (A&amp;F, Toowoomba)" w:date="2021-02-06T15:44:00Z">
        <w:r w:rsidRPr="005B6973" w:rsidDel="008700F8">
          <w:rPr>
            <w:color w:val="000000" w:themeColor="text1"/>
          </w:rPr>
          <w:delText xml:space="preserve">that allows us to make such </w:delText>
        </w:r>
      </w:del>
      <w:del w:id="175" w:author="Pasley, Heather (A&amp;F, Toowoomba)" w:date="2021-02-07T10:35:00Z">
        <w:r w:rsidRPr="005B6973" w:rsidDel="002116A5">
          <w:rPr>
            <w:color w:val="000000" w:themeColor="text1"/>
          </w:rPr>
          <w:delText>conclusion</w:delText>
        </w:r>
      </w:del>
      <w:ins w:id="176" w:author="Pasley, Heather (A&amp;F, Toowoomba)" w:date="2021-02-07T10:35:00Z">
        <w:r w:rsidR="002116A5">
          <w:rPr>
            <w:color w:val="000000" w:themeColor="text1"/>
          </w:rPr>
          <w:t>analysi</w:t>
        </w:r>
      </w:ins>
      <w:r w:rsidRPr="005B6973">
        <w:rPr>
          <w:color w:val="000000" w:themeColor="text1"/>
        </w:rPr>
        <w:t xml:space="preserve">s </w:t>
      </w:r>
      <w:ins w:id="177" w:author="Pasley, Heather (A&amp;F, Toowoomba)" w:date="2021-02-06T15:45:00Z">
        <w:del w:id="178" w:author="Pasley, Heather (A&amp;F, Toowoomba)" w:date="2021-02-07T10:34:00Z">
          <w:r w:rsidR="008700F8" w:rsidDel="002116A5">
            <w:rPr>
              <w:color w:val="000000" w:themeColor="text1"/>
            </w:rPr>
            <w:delText xml:space="preserve">are based </w:delText>
          </w:r>
        </w:del>
        <w:r w:rsidR="008700F8">
          <w:rPr>
            <w:color w:val="000000" w:themeColor="text1"/>
          </w:rPr>
          <w:t xml:space="preserve">on </w:t>
        </w:r>
      </w:ins>
      <w:del w:id="179" w:author="Pasley, Heather (A&amp;F, Toowoomba)" w:date="2021-02-06T15:45:00Z">
        <w:r w:rsidRPr="005B6973" w:rsidDel="008700F8">
          <w:rPr>
            <w:color w:val="000000" w:themeColor="text1"/>
          </w:rPr>
          <w:delText xml:space="preserve">confidently sources from our ability to simulate </w:delText>
        </w:r>
      </w:del>
      <w:r w:rsidRPr="005B6973">
        <w:rPr>
          <w:color w:val="000000" w:themeColor="text1"/>
        </w:rPr>
        <w:t xml:space="preserve">long-term </w:t>
      </w:r>
      <w:ins w:id="180" w:author="Pasley, Heather (A&amp;F, Toowoomba)" w:date="2021-02-06T15:45:00Z">
        <w:r w:rsidR="008700F8">
          <w:rPr>
            <w:color w:val="000000" w:themeColor="text1"/>
          </w:rPr>
          <w:t xml:space="preserve">simulated </w:t>
        </w:r>
      </w:ins>
      <w:r w:rsidRPr="005B6973">
        <w:rPr>
          <w:color w:val="000000" w:themeColor="text1"/>
        </w:rPr>
        <w:t>experiments rather than</w:t>
      </w:r>
      <w:del w:id="181" w:author="Pasley, Heather (A&amp;F, Toowoomba)" w:date="2021-02-07T10:36:00Z">
        <w:r w:rsidRPr="005B6973" w:rsidDel="002116A5">
          <w:rPr>
            <w:color w:val="000000" w:themeColor="text1"/>
          </w:rPr>
          <w:delText xml:space="preserve"> </w:delText>
        </w:r>
      </w:del>
      <w:ins w:id="182" w:author="Pasley, Heather (A&amp;F, Toowoomba)" w:date="2021-02-07T10:35:00Z">
        <w:r w:rsidR="002116A5">
          <w:rPr>
            <w:color w:val="000000" w:themeColor="text1"/>
          </w:rPr>
          <w:t xml:space="preserve"> </w:t>
        </w:r>
      </w:ins>
      <w:del w:id="183" w:author="Pasley, Heather (A&amp;F, Toowoomba)" w:date="2021-02-07T10:37:00Z">
        <w:r w:rsidRPr="005B6973" w:rsidDel="002116A5">
          <w:rPr>
            <w:color w:val="000000" w:themeColor="text1"/>
          </w:rPr>
          <w:delText>rely</w:delText>
        </w:r>
      </w:del>
      <w:ins w:id="184" w:author="Pasley, Heather (A&amp;F, Toowoomba)" w:date="2021-02-06T15:45:00Z">
        <w:del w:id="185" w:author="Pasley, Heather (A&amp;F, Toowoomba)" w:date="2021-02-07T10:37:00Z">
          <w:r w:rsidR="008700F8" w:rsidDel="002116A5">
            <w:rPr>
              <w:color w:val="000000" w:themeColor="text1"/>
            </w:rPr>
            <w:delText>ing</w:delText>
          </w:r>
        </w:del>
      </w:ins>
      <w:del w:id="186" w:author="Pasley, Heather (A&amp;F, Toowoomba)" w:date="2021-02-07T10:37:00Z">
        <w:r w:rsidRPr="005B6973" w:rsidDel="002116A5">
          <w:rPr>
            <w:color w:val="000000" w:themeColor="text1"/>
          </w:rPr>
          <w:delText xml:space="preserve"> </w:delText>
        </w:r>
      </w:del>
      <w:r w:rsidRPr="005B6973">
        <w:rPr>
          <w:color w:val="000000" w:themeColor="text1"/>
        </w:rPr>
        <w:t>on data from shorter-term experiments</w:t>
      </w:r>
      <w:ins w:id="187" w:author="Pasley, Heather (A&amp;F, Toowoomba)" w:date="2021-02-07T10:35:00Z">
        <w:r w:rsidR="002116A5">
          <w:rPr>
            <w:color w:val="000000" w:themeColor="text1"/>
          </w:rPr>
          <w:t xml:space="preserve"> </w:t>
        </w:r>
      </w:ins>
      <w:ins w:id="188" w:author="Pasley, Heather (A&amp;F, Toowoomba)" w:date="2021-02-07T10:36:00Z">
        <w:r w:rsidR="002116A5">
          <w:rPr>
            <w:color w:val="000000" w:themeColor="text1"/>
          </w:rPr>
          <w:t xml:space="preserve">strengthens our </w:t>
        </w:r>
      </w:ins>
      <w:ins w:id="189" w:author="Pasley, Heather (A&amp;F, Toowoomba)" w:date="2021-02-07T10:35:00Z">
        <w:r w:rsidR="002116A5">
          <w:rPr>
            <w:color w:val="000000" w:themeColor="text1"/>
          </w:rPr>
          <w:t xml:space="preserve">confidence </w:t>
        </w:r>
      </w:ins>
      <w:ins w:id="190" w:author="Pasley, Heather (A&amp;F, Toowoomba)" w:date="2021-02-07T10:36:00Z">
        <w:r w:rsidR="002116A5">
          <w:rPr>
            <w:color w:val="000000" w:themeColor="text1"/>
          </w:rPr>
          <w:t xml:space="preserve">in these </w:t>
        </w:r>
      </w:ins>
      <w:ins w:id="191" w:author="Pasley, Heather (A&amp;F, Toowoomba)" w:date="2021-02-07T10:35:00Z">
        <w:r w:rsidR="002116A5">
          <w:rPr>
            <w:color w:val="000000" w:themeColor="text1"/>
          </w:rPr>
          <w:t>c</w:t>
        </w:r>
      </w:ins>
      <w:ins w:id="192" w:author="Pasley, Heather (A&amp;F, Toowoomba)" w:date="2021-02-07T10:36:00Z">
        <w:r w:rsidR="002116A5">
          <w:rPr>
            <w:color w:val="000000" w:themeColor="text1"/>
          </w:rPr>
          <w:t>onclusions</w:t>
        </w:r>
      </w:ins>
      <w:r w:rsidRPr="005B6973">
        <w:rPr>
          <w:color w:val="000000" w:themeColor="text1"/>
        </w:rPr>
        <w:t xml:space="preserve">. </w:t>
      </w:r>
    </w:p>
    <w:p w14:paraId="34FA16FA" w14:textId="77777777" w:rsidR="005B6973" w:rsidRPr="005B6973" w:rsidRDefault="005B6973" w:rsidP="00F80153">
      <w:pPr>
        <w:rPr>
          <w:color w:val="000000" w:themeColor="text1"/>
        </w:rPr>
      </w:pPr>
    </w:p>
    <w:p w14:paraId="66BCDFA5" w14:textId="41FD1722" w:rsidR="00663D27" w:rsidRPr="005B6973" w:rsidRDefault="00663D27" w:rsidP="00F80153">
      <w:pPr>
        <w:rPr>
          <w:color w:val="000000" w:themeColor="text1"/>
        </w:rPr>
      </w:pPr>
      <w:r w:rsidRPr="005B6973">
        <w:rPr>
          <w:color w:val="000000" w:themeColor="text1"/>
        </w:rPr>
        <w:t>4.2 Rotation</w:t>
      </w:r>
      <w:r w:rsidR="006746E2" w:rsidRPr="005B6973">
        <w:rPr>
          <w:color w:val="000000" w:themeColor="text1"/>
        </w:rPr>
        <w:t xml:space="preserve"> Effect</w:t>
      </w:r>
    </w:p>
    <w:p w14:paraId="7F155901" w14:textId="447A5814" w:rsidR="00950105" w:rsidRDefault="00064625" w:rsidP="00F80153">
      <w:pPr>
        <w:rPr>
          <w:color w:val="000000" w:themeColor="text1"/>
        </w:rPr>
      </w:pPr>
      <w:r w:rsidRPr="005B6973">
        <w:rPr>
          <w:color w:val="000000" w:themeColor="text1"/>
        </w:rPr>
        <w:lastRenderedPageBreak/>
        <w:t xml:space="preserve">Above the breakpoint, </w:t>
      </w:r>
      <w:r w:rsidR="00663D27" w:rsidRPr="005B6973">
        <w:rPr>
          <w:color w:val="000000" w:themeColor="text1"/>
        </w:rPr>
        <w:t>l</w:t>
      </w:r>
      <w:r w:rsidR="00362607" w:rsidRPr="005B6973">
        <w:rPr>
          <w:color w:val="000000" w:themeColor="text1"/>
        </w:rPr>
        <w:t xml:space="preserve">eaching per unit N applied in </w:t>
      </w:r>
      <w:r w:rsidR="00105612" w:rsidRPr="005B6973">
        <w:rPr>
          <w:color w:val="000000" w:themeColor="text1"/>
        </w:rPr>
        <w:t xml:space="preserve">a single </w:t>
      </w:r>
      <w:ins w:id="193" w:author="Pasley, Heather (A&amp;F, Toowoomba)" w:date="2021-02-07T10:37:00Z">
        <w:r w:rsidR="002116A5">
          <w:rPr>
            <w:color w:val="000000" w:themeColor="text1"/>
          </w:rPr>
          <w:t>year</w:t>
        </w:r>
      </w:ins>
      <w:del w:id="194" w:author="Pasley, Heather (A&amp;F, Toowoomba)" w:date="2021-02-07T10:37:00Z">
        <w:r w:rsidR="00105612" w:rsidRPr="005B6973" w:rsidDel="002116A5">
          <w:rPr>
            <w:color w:val="000000" w:themeColor="text1"/>
          </w:rPr>
          <w:delText>season</w:delText>
        </w:r>
      </w:del>
      <w:r w:rsidR="00105612" w:rsidRPr="005B6973">
        <w:rPr>
          <w:color w:val="000000" w:themeColor="text1"/>
        </w:rPr>
        <w:t xml:space="preserve"> of </w:t>
      </w:r>
      <w:r w:rsidR="004058D5" w:rsidRPr="005B6973">
        <w:rPr>
          <w:color w:val="000000" w:themeColor="text1"/>
        </w:rPr>
        <w:t xml:space="preserve">continuous maize </w:t>
      </w:r>
      <w:r w:rsidR="00663D27" w:rsidRPr="005B6973">
        <w:rPr>
          <w:color w:val="000000" w:themeColor="text1"/>
        </w:rPr>
        <w:t>increase</w:t>
      </w:r>
      <w:r w:rsidR="00D54842" w:rsidRPr="005B6973">
        <w:rPr>
          <w:color w:val="000000" w:themeColor="text1"/>
        </w:rPr>
        <w:t>d</w:t>
      </w:r>
      <w:r w:rsidR="00663D27" w:rsidRPr="005B6973">
        <w:rPr>
          <w:color w:val="000000" w:themeColor="text1"/>
        </w:rPr>
        <w:t xml:space="preserve"> at a rate </w:t>
      </w:r>
      <w:r w:rsidR="00AB77BA" w:rsidRPr="005B6973">
        <w:rPr>
          <w:color w:val="000000" w:themeColor="text1"/>
        </w:rPr>
        <w:t>1.</w:t>
      </w:r>
      <w:r w:rsidR="00663D27" w:rsidRPr="005B6973">
        <w:rPr>
          <w:color w:val="000000" w:themeColor="text1"/>
        </w:rPr>
        <w:t xml:space="preserve">5 times that </w:t>
      </w:r>
      <w:r w:rsidR="00ED13F6" w:rsidRPr="005B6973">
        <w:rPr>
          <w:color w:val="000000" w:themeColor="text1"/>
        </w:rPr>
        <w:t>of</w:t>
      </w:r>
      <w:r w:rsidR="00663D27" w:rsidRPr="005B6973">
        <w:rPr>
          <w:color w:val="000000" w:themeColor="text1"/>
        </w:rPr>
        <w:t xml:space="preserve"> </w:t>
      </w:r>
      <w:r w:rsidR="00105612" w:rsidRPr="005B6973">
        <w:rPr>
          <w:color w:val="000000" w:themeColor="text1"/>
        </w:rPr>
        <w:t xml:space="preserve">a full 2-year cycle of a </w:t>
      </w:r>
      <w:r w:rsidR="00B8376F" w:rsidRPr="005B6973">
        <w:rPr>
          <w:color w:val="000000" w:themeColor="text1"/>
        </w:rPr>
        <w:t>maize</w:t>
      </w:r>
      <w:r w:rsidR="00AB77BA" w:rsidRPr="005B6973">
        <w:rPr>
          <w:color w:val="000000" w:themeColor="text1"/>
        </w:rPr>
        <w:t>-soybean rotation</w:t>
      </w:r>
      <w:r w:rsidR="00663D27" w:rsidRPr="005B6973">
        <w:rPr>
          <w:color w:val="000000" w:themeColor="text1"/>
        </w:rPr>
        <w:t xml:space="preserve">. </w:t>
      </w:r>
      <w:r w:rsidR="00AA2649" w:rsidRPr="005B6973">
        <w:rPr>
          <w:color w:val="000000" w:themeColor="text1"/>
        </w:rPr>
        <w:t>There was also a larger buffer</w:t>
      </w:r>
      <w:r w:rsidR="00D54842" w:rsidRPr="005B6973">
        <w:rPr>
          <w:color w:val="000000" w:themeColor="text1"/>
        </w:rPr>
        <w:t xml:space="preserve"> between the </w:t>
      </w:r>
      <w:r w:rsidR="00AE48CA">
        <w:rPr>
          <w:color w:val="000000" w:themeColor="text1"/>
        </w:rPr>
        <w:t xml:space="preserve">AONR and </w:t>
      </w:r>
      <w:r w:rsidR="00D54842" w:rsidRPr="005B6973">
        <w:rPr>
          <w:color w:val="000000" w:themeColor="text1"/>
        </w:rPr>
        <w:t>breakpoint</w:t>
      </w:r>
      <w:r w:rsidR="00AA2649" w:rsidRPr="005B6973">
        <w:rPr>
          <w:color w:val="000000" w:themeColor="text1"/>
        </w:rPr>
        <w:t xml:space="preserve"> in</w:t>
      </w:r>
      <w:r w:rsidR="00ED13F6" w:rsidRPr="005B6973">
        <w:rPr>
          <w:color w:val="000000" w:themeColor="text1"/>
        </w:rPr>
        <w:t xml:space="preserve"> the</w:t>
      </w:r>
      <w:r w:rsidR="00AA2649" w:rsidRPr="005B6973">
        <w:rPr>
          <w:color w:val="000000" w:themeColor="text1"/>
        </w:rPr>
        <w:t xml:space="preserve"> </w:t>
      </w:r>
      <w:r w:rsidR="00AB77BA" w:rsidRPr="005B6973">
        <w:rPr>
          <w:color w:val="000000" w:themeColor="text1"/>
        </w:rPr>
        <w:t>maize-soybean rotation</w:t>
      </w:r>
      <w:r w:rsidR="00362607" w:rsidRPr="005B6973">
        <w:rPr>
          <w:color w:val="000000" w:themeColor="text1"/>
        </w:rPr>
        <w:t xml:space="preserve"> than </w:t>
      </w:r>
      <w:r w:rsidR="004117F8" w:rsidRPr="005B6973">
        <w:rPr>
          <w:color w:val="000000" w:themeColor="text1"/>
        </w:rPr>
        <w:t xml:space="preserve">in </w:t>
      </w:r>
      <w:r w:rsidR="004058D5" w:rsidRPr="005B6973">
        <w:rPr>
          <w:color w:val="000000" w:themeColor="text1"/>
        </w:rPr>
        <w:t xml:space="preserve">continuous </w:t>
      </w:r>
      <w:r w:rsidR="004117F8" w:rsidRPr="005B6973">
        <w:rPr>
          <w:color w:val="000000" w:themeColor="text1"/>
        </w:rPr>
        <w:t>maize</w:t>
      </w:r>
      <w:r w:rsidR="00FB7BE9" w:rsidRPr="005B6973">
        <w:rPr>
          <w:color w:val="000000" w:themeColor="text1"/>
        </w:rPr>
        <w:t>.</w:t>
      </w:r>
    </w:p>
    <w:p w14:paraId="2D515B5F" w14:textId="77777777" w:rsidR="005B6973" w:rsidRPr="005B6973" w:rsidRDefault="005B6973" w:rsidP="00F80153">
      <w:pPr>
        <w:rPr>
          <w:color w:val="000000" w:themeColor="text1"/>
        </w:rPr>
      </w:pPr>
    </w:p>
    <w:p w14:paraId="32409F9B" w14:textId="3B85650E" w:rsidR="00E8556E" w:rsidRDefault="004660B7" w:rsidP="00F80153">
      <w:pPr>
        <w:rPr>
          <w:color w:val="000000" w:themeColor="text1"/>
        </w:rPr>
      </w:pPr>
      <w:r w:rsidRPr="005B6973">
        <w:rPr>
          <w:color w:val="000000" w:themeColor="text1"/>
        </w:rPr>
        <w:t xml:space="preserve">In </w:t>
      </w:r>
      <w:r w:rsidR="006B40E2" w:rsidRPr="005B6973">
        <w:rPr>
          <w:color w:val="000000" w:themeColor="text1"/>
        </w:rPr>
        <w:t>APSIM</w:t>
      </w:r>
      <w:r w:rsidRPr="005B6973">
        <w:rPr>
          <w:color w:val="000000" w:themeColor="text1"/>
        </w:rPr>
        <w:t xml:space="preserve">, the </w:t>
      </w:r>
      <w:r w:rsidR="006B40E2" w:rsidRPr="005B6973">
        <w:rPr>
          <w:color w:val="000000" w:themeColor="text1"/>
        </w:rPr>
        <w:t>size of the</w:t>
      </w:r>
      <w:r w:rsidR="00623B24" w:rsidRPr="005B6973">
        <w:rPr>
          <w:color w:val="000000" w:themeColor="text1"/>
        </w:rPr>
        <w:t xml:space="preserve"> l</w:t>
      </w:r>
      <w:r w:rsidRPr="005B6973">
        <w:rPr>
          <w:color w:val="000000" w:themeColor="text1"/>
        </w:rPr>
        <w:t>each</w:t>
      </w:r>
      <w:r w:rsidR="00811324" w:rsidRPr="005B6973">
        <w:rPr>
          <w:color w:val="000000" w:themeColor="text1"/>
        </w:rPr>
        <w:t>able</w:t>
      </w:r>
      <w:r w:rsidRPr="005B6973">
        <w:rPr>
          <w:color w:val="000000" w:themeColor="text1"/>
        </w:rPr>
        <w:t xml:space="preserve"> </w:t>
      </w:r>
      <w:r w:rsidR="006B40E2" w:rsidRPr="005B6973">
        <w:rPr>
          <w:color w:val="000000" w:themeColor="text1"/>
        </w:rPr>
        <w:t>N pool</w:t>
      </w:r>
      <w:r w:rsidRPr="005B6973">
        <w:rPr>
          <w:color w:val="000000" w:themeColor="text1"/>
        </w:rPr>
        <w:t xml:space="preserve"> </w:t>
      </w:r>
      <w:r w:rsidR="006B40E2" w:rsidRPr="005B6973">
        <w:rPr>
          <w:color w:val="000000" w:themeColor="text1"/>
        </w:rPr>
        <w:t xml:space="preserve">in each soil layer </w:t>
      </w:r>
      <w:r w:rsidRPr="005B6973">
        <w:rPr>
          <w:color w:val="000000" w:themeColor="text1"/>
        </w:rPr>
        <w:t xml:space="preserve">is calculated as the balance of mineralized soil N </w:t>
      </w:r>
      <w:r w:rsidR="006B40E2" w:rsidRPr="005B6973">
        <w:rPr>
          <w:color w:val="000000" w:themeColor="text1"/>
        </w:rPr>
        <w:t>(either sourcing from</w:t>
      </w:r>
      <w:r w:rsidR="00E8556E" w:rsidRPr="005B6973">
        <w:rPr>
          <w:color w:val="000000" w:themeColor="text1"/>
        </w:rPr>
        <w:t xml:space="preserve"> soil</w:t>
      </w:r>
      <w:r w:rsidR="006B40E2" w:rsidRPr="005B6973">
        <w:rPr>
          <w:color w:val="000000" w:themeColor="text1"/>
        </w:rPr>
        <w:t xml:space="preserve"> organic </w:t>
      </w:r>
      <w:r w:rsidR="00331FBF" w:rsidRPr="005B6973">
        <w:rPr>
          <w:color w:val="000000" w:themeColor="text1"/>
        </w:rPr>
        <w:t>matter</w:t>
      </w:r>
      <w:r w:rsidR="006B40E2" w:rsidRPr="005B6973">
        <w:rPr>
          <w:color w:val="000000" w:themeColor="text1"/>
        </w:rPr>
        <w:t xml:space="preserve"> or N fertilizer) </w:t>
      </w:r>
      <w:r w:rsidRPr="005B6973">
        <w:rPr>
          <w:color w:val="000000" w:themeColor="text1"/>
        </w:rPr>
        <w:t xml:space="preserve">that is not </w:t>
      </w:r>
      <w:r w:rsidR="00E8556E" w:rsidRPr="005B6973">
        <w:rPr>
          <w:color w:val="000000" w:themeColor="text1"/>
        </w:rPr>
        <w:t xml:space="preserve">immobilized, </w:t>
      </w:r>
      <w:r w:rsidRPr="005B6973">
        <w:rPr>
          <w:color w:val="000000" w:themeColor="text1"/>
        </w:rPr>
        <w:t>denitrified</w:t>
      </w:r>
      <w:r w:rsidR="00E8556E" w:rsidRPr="005B6973">
        <w:rPr>
          <w:color w:val="000000" w:themeColor="text1"/>
        </w:rPr>
        <w:t>,</w:t>
      </w:r>
      <w:r w:rsidRPr="005B6973">
        <w:rPr>
          <w:color w:val="000000" w:themeColor="text1"/>
        </w:rPr>
        <w:t xml:space="preserve"> or taken up by the plant</w:t>
      </w:r>
      <w:r w:rsidR="00B24E3C" w:rsidRPr="005B6973">
        <w:rPr>
          <w:color w:val="000000" w:themeColor="text1"/>
        </w:rPr>
        <w:t xml:space="preserve">. </w:t>
      </w:r>
      <w:r w:rsidR="006B40E2" w:rsidRPr="005B6973">
        <w:rPr>
          <w:color w:val="000000" w:themeColor="text1"/>
        </w:rPr>
        <w:t>The</w:t>
      </w:r>
      <w:r w:rsidR="008A03BE" w:rsidRPr="005B6973">
        <w:rPr>
          <w:color w:val="000000" w:themeColor="text1"/>
        </w:rPr>
        <w:t xml:space="preserve"> actual</w:t>
      </w:r>
      <w:r w:rsidR="006B40E2" w:rsidRPr="005B6973">
        <w:rPr>
          <w:color w:val="000000" w:themeColor="text1"/>
        </w:rPr>
        <w:t xml:space="preserve"> fate of this N is </w:t>
      </w:r>
      <w:r w:rsidR="003503EC" w:rsidRPr="005B6973">
        <w:rPr>
          <w:color w:val="000000" w:themeColor="text1"/>
        </w:rPr>
        <w:t>driven by</w:t>
      </w:r>
      <w:r w:rsidR="006B40E2" w:rsidRPr="005B6973">
        <w:rPr>
          <w:color w:val="000000" w:themeColor="text1"/>
        </w:rPr>
        <w:t xml:space="preserve"> </w:t>
      </w:r>
      <w:r w:rsidR="00811324" w:rsidRPr="005B6973">
        <w:rPr>
          <w:color w:val="000000" w:themeColor="text1"/>
        </w:rPr>
        <w:t xml:space="preserve">the </w:t>
      </w:r>
      <w:r w:rsidR="0094147B" w:rsidRPr="005B6973">
        <w:rPr>
          <w:color w:val="000000" w:themeColor="text1"/>
        </w:rPr>
        <w:t xml:space="preserve">drainage of water through the soil profile. </w:t>
      </w:r>
      <w:r w:rsidR="00623B24" w:rsidRPr="005B6973">
        <w:rPr>
          <w:color w:val="000000" w:themeColor="text1"/>
        </w:rPr>
        <w:t>The</w:t>
      </w:r>
      <w:r w:rsidR="00B24E3C" w:rsidRPr="005B6973">
        <w:rPr>
          <w:color w:val="000000" w:themeColor="text1"/>
        </w:rPr>
        <w:t xml:space="preserve"> model</w:t>
      </w:r>
      <w:r w:rsidR="00623B24" w:rsidRPr="005B6973">
        <w:rPr>
          <w:color w:val="000000" w:themeColor="text1"/>
        </w:rPr>
        <w:t xml:space="preserve"> showe</w:t>
      </w:r>
      <w:r w:rsidR="00E8556E" w:rsidRPr="005B6973">
        <w:rPr>
          <w:color w:val="000000" w:themeColor="text1"/>
        </w:rPr>
        <w:t>d</w:t>
      </w:r>
      <w:r w:rsidR="00B24E3C" w:rsidRPr="005B6973">
        <w:rPr>
          <w:color w:val="000000" w:themeColor="text1"/>
        </w:rPr>
        <w:t xml:space="preserve"> that </w:t>
      </w:r>
      <w:r w:rsidR="00E8556E" w:rsidRPr="005B6973">
        <w:rPr>
          <w:color w:val="000000" w:themeColor="text1"/>
        </w:rPr>
        <w:t>at low</w:t>
      </w:r>
      <w:r w:rsidR="00B24E3C" w:rsidRPr="005B6973">
        <w:rPr>
          <w:color w:val="000000" w:themeColor="text1"/>
        </w:rPr>
        <w:t xml:space="preserve"> N</w:t>
      </w:r>
      <w:r w:rsidR="00E8556E" w:rsidRPr="005B6973">
        <w:rPr>
          <w:color w:val="000000" w:themeColor="text1"/>
        </w:rPr>
        <w:t xml:space="preserve"> rates, the mineralized </w:t>
      </w:r>
      <w:r w:rsidR="003503EC" w:rsidRPr="005B6973">
        <w:rPr>
          <w:color w:val="000000" w:themeColor="text1"/>
        </w:rPr>
        <w:t xml:space="preserve">soil </w:t>
      </w:r>
      <w:r w:rsidR="00E8556E" w:rsidRPr="005B6973">
        <w:rPr>
          <w:color w:val="000000" w:themeColor="text1"/>
        </w:rPr>
        <w:t xml:space="preserve">N pool </w:t>
      </w:r>
      <w:r w:rsidR="00563B4A" w:rsidRPr="005B6973">
        <w:rPr>
          <w:color w:val="000000" w:themeColor="text1"/>
        </w:rPr>
        <w:t xml:space="preserve">was smaller </w:t>
      </w:r>
      <w:r w:rsidR="00E8556E" w:rsidRPr="005B6973">
        <w:rPr>
          <w:color w:val="000000" w:themeColor="text1"/>
        </w:rPr>
        <w:t xml:space="preserve">under continuous maize than </w:t>
      </w:r>
      <w:r w:rsidR="00563B4A" w:rsidRPr="005B6973">
        <w:rPr>
          <w:color w:val="000000" w:themeColor="text1"/>
        </w:rPr>
        <w:t xml:space="preserve">under </w:t>
      </w:r>
      <w:r w:rsidR="00811324" w:rsidRPr="005B6973">
        <w:rPr>
          <w:color w:val="000000" w:themeColor="text1"/>
        </w:rPr>
        <w:t xml:space="preserve">the </w:t>
      </w:r>
      <w:r w:rsidR="00E8556E" w:rsidRPr="005B6973">
        <w:rPr>
          <w:color w:val="000000" w:themeColor="text1"/>
        </w:rPr>
        <w:t>rotat</w:t>
      </w:r>
      <w:r w:rsidR="00811324" w:rsidRPr="005B6973">
        <w:rPr>
          <w:color w:val="000000" w:themeColor="text1"/>
        </w:rPr>
        <w:t>ed system. W</w:t>
      </w:r>
      <w:r w:rsidR="00E8556E" w:rsidRPr="005B6973">
        <w:rPr>
          <w:color w:val="000000" w:themeColor="text1"/>
        </w:rPr>
        <w:t>hen</w:t>
      </w:r>
      <w:r w:rsidR="00811324" w:rsidRPr="005B6973">
        <w:rPr>
          <w:color w:val="000000" w:themeColor="text1"/>
        </w:rPr>
        <w:t xml:space="preserve"> the</w:t>
      </w:r>
      <w:r w:rsidR="00B24E3C" w:rsidRPr="005B6973">
        <w:rPr>
          <w:color w:val="000000" w:themeColor="text1"/>
        </w:rPr>
        <w:t xml:space="preserve"> fertilizer input exceeded the breakpoint, </w:t>
      </w:r>
      <w:r w:rsidR="00811324" w:rsidRPr="005B6973">
        <w:rPr>
          <w:color w:val="000000" w:themeColor="text1"/>
        </w:rPr>
        <w:t>the mineralized N pool</w:t>
      </w:r>
      <w:r w:rsidR="00563B4A" w:rsidRPr="005B6973">
        <w:rPr>
          <w:color w:val="000000" w:themeColor="text1"/>
        </w:rPr>
        <w:t xml:space="preserve"> under continuous maize</w:t>
      </w:r>
      <w:r w:rsidR="00E8556E" w:rsidRPr="005B6973">
        <w:rPr>
          <w:color w:val="000000" w:themeColor="text1"/>
        </w:rPr>
        <w:t xml:space="preserve"> </w:t>
      </w:r>
      <w:r w:rsidR="00D54842" w:rsidRPr="005B6973">
        <w:rPr>
          <w:color w:val="000000" w:themeColor="text1"/>
        </w:rPr>
        <w:t>increased</w:t>
      </w:r>
      <w:r w:rsidR="00E8556E" w:rsidRPr="005B6973">
        <w:rPr>
          <w:color w:val="000000" w:themeColor="text1"/>
        </w:rPr>
        <w:t xml:space="preserve"> to the same </w:t>
      </w:r>
      <w:r w:rsidR="00D54842" w:rsidRPr="005B6973">
        <w:rPr>
          <w:color w:val="000000" w:themeColor="text1"/>
        </w:rPr>
        <w:t>size</w:t>
      </w:r>
      <w:r w:rsidR="00E8556E" w:rsidRPr="005B6973">
        <w:rPr>
          <w:color w:val="000000" w:themeColor="text1"/>
        </w:rPr>
        <w:t xml:space="preserve"> as that under rotation. </w:t>
      </w:r>
      <w:r w:rsidR="007B3BBE" w:rsidRPr="005B6973">
        <w:rPr>
          <w:color w:val="000000" w:themeColor="text1"/>
        </w:rPr>
        <w:t xml:space="preserve">This increase </w:t>
      </w:r>
      <w:r w:rsidR="00631E30" w:rsidRPr="005B6973">
        <w:rPr>
          <w:color w:val="000000" w:themeColor="text1"/>
        </w:rPr>
        <w:t xml:space="preserve">has </w:t>
      </w:r>
      <w:r w:rsidR="00ED13F6" w:rsidRPr="005B6973">
        <w:rPr>
          <w:color w:val="000000" w:themeColor="text1"/>
        </w:rPr>
        <w:t xml:space="preserve">also </w:t>
      </w:r>
      <w:r w:rsidR="00631E30" w:rsidRPr="005B6973">
        <w:rPr>
          <w:color w:val="000000" w:themeColor="text1"/>
        </w:rPr>
        <w:t>been</w:t>
      </w:r>
      <w:r w:rsidR="00D54842" w:rsidRPr="005B6973">
        <w:rPr>
          <w:color w:val="000000" w:themeColor="text1"/>
        </w:rPr>
        <w:t xml:space="preserve"> found</w:t>
      </w:r>
      <w:r w:rsidR="007B3BBE" w:rsidRPr="005B6973">
        <w:rPr>
          <w:color w:val="000000" w:themeColor="text1"/>
        </w:rPr>
        <w:t xml:space="preserve"> in field </w:t>
      </w:r>
      <w:r w:rsidR="00960CE6" w:rsidRPr="005B6973">
        <w:rPr>
          <w:color w:val="000000" w:themeColor="text1"/>
        </w:rPr>
        <w:t>experiment</w:t>
      </w:r>
      <w:r w:rsidR="00631E30" w:rsidRPr="005B6973">
        <w:rPr>
          <w:color w:val="000000" w:themeColor="text1"/>
        </w:rPr>
        <w:t>s</w:t>
      </w:r>
      <w:r w:rsidR="00960CE6" w:rsidRPr="005B6973">
        <w:rPr>
          <w:color w:val="000000" w:themeColor="text1"/>
        </w:rPr>
        <w:t xml:space="preserve"> </w:t>
      </w:r>
      <w:r w:rsidR="007B3BBE" w:rsidRPr="005B6973">
        <w:rPr>
          <w:color w:val="000000" w:themeColor="text1"/>
        </w:rPr>
        <w:t>whe</w:t>
      </w:r>
      <w:r w:rsidR="00BC2A98" w:rsidRPr="005B6973">
        <w:rPr>
          <w:color w:val="000000" w:themeColor="text1"/>
        </w:rPr>
        <w:t>re</w:t>
      </w:r>
      <w:r w:rsidR="007B3BBE" w:rsidRPr="005B6973">
        <w:rPr>
          <w:color w:val="000000" w:themeColor="text1"/>
        </w:rPr>
        <w:t xml:space="preserve"> </w:t>
      </w:r>
      <w:r w:rsidR="00960CE6" w:rsidRPr="005B6973">
        <w:rPr>
          <w:color w:val="000000" w:themeColor="text1"/>
        </w:rPr>
        <w:t xml:space="preserve">increasing the applied N rate </w:t>
      </w:r>
      <w:r w:rsidR="00BC2A98" w:rsidRPr="005B6973">
        <w:rPr>
          <w:color w:val="000000" w:themeColor="text1"/>
        </w:rPr>
        <w:t>above a certain threshold N rate</w:t>
      </w:r>
      <w:r w:rsidR="00631E30" w:rsidRPr="005B6973">
        <w:rPr>
          <w:color w:val="000000" w:themeColor="text1"/>
        </w:rPr>
        <w:t xml:space="preserve"> (between 100 and 200 kg N</w:t>
      </w:r>
      <w:r w:rsidR="00164E4F">
        <w:rPr>
          <w:color w:val="000000" w:themeColor="text1"/>
        </w:rPr>
        <w:t>/</w:t>
      </w:r>
      <w:r w:rsidR="00631E30" w:rsidRPr="005B6973">
        <w:rPr>
          <w:color w:val="000000" w:themeColor="text1"/>
        </w:rPr>
        <w:t xml:space="preserve">ha) </w:t>
      </w:r>
      <w:r w:rsidR="00BC2A98" w:rsidRPr="005B6973">
        <w:rPr>
          <w:color w:val="000000" w:themeColor="text1"/>
        </w:rPr>
        <w:t>increased the</w:t>
      </w:r>
      <w:r w:rsidR="00960CE6" w:rsidRPr="005B6973">
        <w:rPr>
          <w:color w:val="000000" w:themeColor="text1"/>
        </w:rPr>
        <w:t xml:space="preserve"> mineralized </w:t>
      </w:r>
      <w:r w:rsidR="003503EC" w:rsidRPr="005B6973">
        <w:rPr>
          <w:color w:val="000000" w:themeColor="text1"/>
        </w:rPr>
        <w:t xml:space="preserve">soil </w:t>
      </w:r>
      <w:r w:rsidR="00960CE6" w:rsidRPr="005B6973">
        <w:rPr>
          <w:color w:val="000000" w:themeColor="text1"/>
        </w:rPr>
        <w:t>N pool</w:t>
      </w:r>
      <w:r w:rsidR="00BC2A98" w:rsidRPr="005B6973">
        <w:rPr>
          <w:color w:val="000000" w:themeColor="text1"/>
        </w:rPr>
        <w:t xml:space="preserve"> </w:t>
      </w:r>
      <w:r w:rsidR="003503EC" w:rsidRPr="005B6973">
        <w:rPr>
          <w:color w:val="000000" w:themeColor="text1"/>
        </w:rPr>
        <w:t>under</w:t>
      </w:r>
      <w:r w:rsidR="00BC2A98" w:rsidRPr="005B6973">
        <w:rPr>
          <w:color w:val="000000" w:themeColor="text1"/>
        </w:rPr>
        <w:t xml:space="preserve"> continuous maize</w:t>
      </w:r>
      <w:r w:rsidR="00960CE6" w:rsidRPr="005B6973">
        <w:rPr>
          <w:color w:val="000000" w:themeColor="text1"/>
        </w:rPr>
        <w:t xml:space="preserve"> </w:t>
      </w:r>
      <w:r w:rsidR="003503EC" w:rsidRPr="005B6973">
        <w:rPr>
          <w:color w:val="000000" w:themeColor="text1"/>
        </w:rPr>
        <w:t xml:space="preserve">systems </w:t>
      </w:r>
      <w:r w:rsidR="00BC2A98" w:rsidRPr="005B6973">
        <w:rPr>
          <w:color w:val="000000" w:themeColor="text1"/>
        </w:rPr>
        <w:t xml:space="preserve">more than </w:t>
      </w:r>
      <w:r w:rsidR="003503EC" w:rsidRPr="005B6973">
        <w:rPr>
          <w:color w:val="000000" w:themeColor="text1"/>
        </w:rPr>
        <w:t>under</w:t>
      </w:r>
      <w:r w:rsidR="00BC2A98" w:rsidRPr="005B6973">
        <w:rPr>
          <w:color w:val="000000" w:themeColor="text1"/>
        </w:rPr>
        <w:t xml:space="preserve"> rotated systems </w:t>
      </w:r>
      <w:r w:rsidR="007B3BBE" w:rsidRPr="005B6973">
        <w:rPr>
          <w:color w:val="000000" w:themeColor="text1"/>
        </w:rPr>
        <w:t>[</w:t>
      </w:r>
      <w:r w:rsidR="001F2A2B" w:rsidRPr="005B6973">
        <w:rPr>
          <w:color w:val="000000" w:themeColor="text1"/>
        </w:rPr>
        <w:t>6</w:t>
      </w:r>
      <w:r w:rsidR="00F82DEA">
        <w:rPr>
          <w:color w:val="000000" w:themeColor="text1"/>
        </w:rPr>
        <w:t>5</w:t>
      </w:r>
      <w:r w:rsidR="00164E4F">
        <w:rPr>
          <w:color w:val="000000" w:themeColor="text1"/>
        </w:rPr>
        <w:t>,</w:t>
      </w:r>
      <w:r w:rsidR="001F2A2B" w:rsidRPr="005B6973">
        <w:rPr>
          <w:color w:val="000000" w:themeColor="text1"/>
        </w:rPr>
        <w:t>6</w:t>
      </w:r>
      <w:r w:rsidR="00F82DEA">
        <w:rPr>
          <w:color w:val="000000" w:themeColor="text1"/>
        </w:rPr>
        <w:t>6</w:t>
      </w:r>
      <w:r w:rsidR="007B3BBE" w:rsidRPr="005B6973">
        <w:rPr>
          <w:color w:val="000000" w:themeColor="text1"/>
        </w:rPr>
        <w:t>].</w:t>
      </w:r>
      <w:r w:rsidR="00BC2A98" w:rsidRPr="005B6973">
        <w:rPr>
          <w:color w:val="000000" w:themeColor="text1"/>
        </w:rPr>
        <w:t xml:space="preserve"> </w:t>
      </w:r>
      <w:r w:rsidR="007B3BBE" w:rsidRPr="005B6973">
        <w:rPr>
          <w:color w:val="000000" w:themeColor="text1"/>
        </w:rPr>
        <w:t xml:space="preserve">This </w:t>
      </w:r>
      <w:r w:rsidR="00BD6DAA" w:rsidRPr="005B6973">
        <w:rPr>
          <w:color w:val="000000" w:themeColor="text1"/>
        </w:rPr>
        <w:t>system-dependent effect of fertilizer on</w:t>
      </w:r>
      <w:r w:rsidR="007B3BBE" w:rsidRPr="005B6973">
        <w:rPr>
          <w:color w:val="000000" w:themeColor="text1"/>
        </w:rPr>
        <w:t xml:space="preserve"> the mineralized N pool </w:t>
      </w:r>
      <w:r w:rsidR="00811324" w:rsidRPr="005B6973">
        <w:rPr>
          <w:color w:val="000000" w:themeColor="text1"/>
        </w:rPr>
        <w:t xml:space="preserve">size </w:t>
      </w:r>
      <w:r w:rsidR="000346E0" w:rsidRPr="005B6973">
        <w:rPr>
          <w:color w:val="000000" w:themeColor="text1"/>
        </w:rPr>
        <w:t xml:space="preserve">is </w:t>
      </w:r>
      <w:r w:rsidR="00A47005" w:rsidRPr="005B6973">
        <w:rPr>
          <w:color w:val="000000" w:themeColor="text1"/>
        </w:rPr>
        <w:t xml:space="preserve">further </w:t>
      </w:r>
      <w:r w:rsidR="000346E0" w:rsidRPr="005B6973">
        <w:rPr>
          <w:color w:val="000000" w:themeColor="text1"/>
        </w:rPr>
        <w:t>evidence of a greater leaching risk</w:t>
      </w:r>
      <w:r w:rsidR="00811324" w:rsidRPr="005B6973">
        <w:rPr>
          <w:color w:val="000000" w:themeColor="text1"/>
        </w:rPr>
        <w:t xml:space="preserve"> under continuous maize</w:t>
      </w:r>
      <w:r w:rsidR="000346E0" w:rsidRPr="005B6973">
        <w:rPr>
          <w:color w:val="000000" w:themeColor="text1"/>
        </w:rPr>
        <w:t xml:space="preserve"> in response to increases in N fertilizer rates.</w:t>
      </w:r>
      <w:r w:rsidR="002C53C8" w:rsidRPr="005B6973">
        <w:rPr>
          <w:color w:val="000000" w:themeColor="text1"/>
        </w:rPr>
        <w:t xml:space="preserve"> </w:t>
      </w:r>
    </w:p>
    <w:p w14:paraId="5949E05C" w14:textId="77777777" w:rsidR="005B6973" w:rsidRPr="005B6973" w:rsidRDefault="005B6973" w:rsidP="00F80153">
      <w:pPr>
        <w:rPr>
          <w:color w:val="000000" w:themeColor="text1"/>
        </w:rPr>
      </w:pPr>
    </w:p>
    <w:p w14:paraId="7CD90F94" w14:textId="1D342FDC" w:rsidR="002C53C8" w:rsidRPr="0085367A" w:rsidRDefault="00A47005" w:rsidP="00F80153">
      <w:r w:rsidRPr="005B6973">
        <w:rPr>
          <w:color w:val="000000" w:themeColor="text1"/>
        </w:rPr>
        <w:t xml:space="preserve">In the model, </w:t>
      </w:r>
      <w:r w:rsidR="00F3472E">
        <w:rPr>
          <w:color w:val="000000" w:themeColor="text1"/>
        </w:rPr>
        <w:t xml:space="preserve">rotated </w:t>
      </w:r>
      <w:r w:rsidR="00B8243B" w:rsidRPr="005B6973">
        <w:rPr>
          <w:color w:val="000000" w:themeColor="text1"/>
        </w:rPr>
        <w:t xml:space="preserve">maize took up more N than the continuous maize. This gap in uptake </w:t>
      </w:r>
      <w:r w:rsidR="00F3472E">
        <w:rPr>
          <w:color w:val="000000" w:themeColor="text1"/>
        </w:rPr>
        <w:t xml:space="preserve">efficiency </w:t>
      </w:r>
      <w:r w:rsidR="00B8243B" w:rsidRPr="005B6973">
        <w:rPr>
          <w:color w:val="000000" w:themeColor="text1"/>
        </w:rPr>
        <w:t xml:space="preserve">increased as the N rate increased. </w:t>
      </w:r>
      <w:r w:rsidR="008B78C7" w:rsidRPr="005B6973">
        <w:rPr>
          <w:color w:val="000000" w:themeColor="text1"/>
        </w:rPr>
        <w:t>Varvel and Peterson [</w:t>
      </w:r>
      <w:r w:rsidR="001F2A2B" w:rsidRPr="005B6973">
        <w:rPr>
          <w:color w:val="000000" w:themeColor="text1"/>
        </w:rPr>
        <w:t>6</w:t>
      </w:r>
      <w:r w:rsidR="00F82DEA">
        <w:rPr>
          <w:color w:val="000000" w:themeColor="text1"/>
        </w:rPr>
        <w:t>5</w:t>
      </w:r>
      <w:r w:rsidR="008B78C7" w:rsidRPr="005B6973">
        <w:rPr>
          <w:color w:val="000000" w:themeColor="text1"/>
        </w:rPr>
        <w:t xml:space="preserve">, </w:t>
      </w:r>
      <w:r w:rsidR="001F2A2B" w:rsidRPr="005B6973">
        <w:rPr>
          <w:color w:val="000000" w:themeColor="text1"/>
        </w:rPr>
        <w:t>6</w:t>
      </w:r>
      <w:r w:rsidR="00F82DEA">
        <w:rPr>
          <w:color w:val="000000" w:themeColor="text1"/>
        </w:rPr>
        <w:t>7</w:t>
      </w:r>
      <w:r w:rsidR="008B78C7" w:rsidRPr="005B6973">
        <w:rPr>
          <w:color w:val="000000" w:themeColor="text1"/>
        </w:rPr>
        <w:t>] found t</w:t>
      </w:r>
      <w:r w:rsidR="00B8243B" w:rsidRPr="005B6973">
        <w:rPr>
          <w:color w:val="000000" w:themeColor="text1"/>
        </w:rPr>
        <w:t xml:space="preserve">hat </w:t>
      </w:r>
      <w:r w:rsidR="008B78C7" w:rsidRPr="005B6973">
        <w:rPr>
          <w:color w:val="000000" w:themeColor="text1"/>
        </w:rPr>
        <w:t xml:space="preserve">in a maize-soybean rotation, </w:t>
      </w:r>
      <w:r w:rsidR="00B8243B" w:rsidRPr="005B6973">
        <w:rPr>
          <w:color w:val="000000" w:themeColor="text1"/>
        </w:rPr>
        <w:t>maize</w:t>
      </w:r>
      <w:r w:rsidR="007820BD" w:rsidRPr="005B6973">
        <w:rPr>
          <w:color w:val="000000" w:themeColor="text1"/>
        </w:rPr>
        <w:t xml:space="preserve"> </w:t>
      </w:r>
      <w:r w:rsidR="00B8243B" w:rsidRPr="005B6973">
        <w:rPr>
          <w:color w:val="000000" w:themeColor="text1"/>
        </w:rPr>
        <w:t>t</w:t>
      </w:r>
      <w:r w:rsidR="007820BD" w:rsidRPr="005B6973">
        <w:rPr>
          <w:color w:val="000000" w:themeColor="text1"/>
        </w:rPr>
        <w:t>ook</w:t>
      </w:r>
      <w:r w:rsidR="00B8243B" w:rsidRPr="005B6973">
        <w:rPr>
          <w:color w:val="000000" w:themeColor="text1"/>
        </w:rPr>
        <w:t xml:space="preserve"> up around 50% of </w:t>
      </w:r>
      <w:r w:rsidR="00563B4A" w:rsidRPr="005B6973">
        <w:rPr>
          <w:color w:val="000000" w:themeColor="text1"/>
        </w:rPr>
        <w:t xml:space="preserve">the </w:t>
      </w:r>
      <w:r w:rsidR="00B8243B" w:rsidRPr="005B6973">
        <w:rPr>
          <w:color w:val="000000" w:themeColor="text1"/>
        </w:rPr>
        <w:t xml:space="preserve">N applied </w:t>
      </w:r>
      <w:r w:rsidR="00A9784A" w:rsidRPr="005B6973">
        <w:rPr>
          <w:color w:val="000000" w:themeColor="text1"/>
        </w:rPr>
        <w:t>to the</w:t>
      </w:r>
      <w:r w:rsidR="00185209" w:rsidRPr="005B6973">
        <w:rPr>
          <w:color w:val="000000" w:themeColor="text1"/>
        </w:rPr>
        <w:t xml:space="preserve"> </w:t>
      </w:r>
      <w:r w:rsidR="00C21E96" w:rsidRPr="005B6973">
        <w:rPr>
          <w:color w:val="000000" w:themeColor="text1"/>
        </w:rPr>
        <w:t>crops</w:t>
      </w:r>
      <w:r w:rsidR="00A9784A" w:rsidRPr="005B6973">
        <w:rPr>
          <w:color w:val="000000" w:themeColor="text1"/>
        </w:rPr>
        <w:t xml:space="preserve"> </w:t>
      </w:r>
      <w:r w:rsidR="00C21E96" w:rsidRPr="005B6973">
        <w:rPr>
          <w:color w:val="000000" w:themeColor="text1"/>
        </w:rPr>
        <w:t>regardless of the</w:t>
      </w:r>
      <w:r w:rsidR="00B8243B" w:rsidRPr="005B6973">
        <w:rPr>
          <w:color w:val="000000" w:themeColor="text1"/>
        </w:rPr>
        <w:t xml:space="preserve"> N rate</w:t>
      </w:r>
      <w:r w:rsidR="008B78C7" w:rsidRPr="005B6973">
        <w:rPr>
          <w:color w:val="000000" w:themeColor="text1"/>
        </w:rPr>
        <w:t>. Meanwhile, when grown continuously</w:t>
      </w:r>
      <w:r w:rsidR="00B8243B" w:rsidRPr="005B6973">
        <w:rPr>
          <w:color w:val="000000" w:themeColor="text1"/>
        </w:rPr>
        <w:t xml:space="preserve">, </w:t>
      </w:r>
      <w:r w:rsidR="008B78C7" w:rsidRPr="005B6973">
        <w:rPr>
          <w:color w:val="000000" w:themeColor="text1"/>
        </w:rPr>
        <w:t>maize</w:t>
      </w:r>
      <w:r w:rsidR="00B8243B" w:rsidRPr="005B6973">
        <w:rPr>
          <w:color w:val="000000" w:themeColor="text1"/>
        </w:rPr>
        <w:t xml:space="preserve"> t</w:t>
      </w:r>
      <w:r w:rsidR="007820BD" w:rsidRPr="005B6973">
        <w:rPr>
          <w:color w:val="000000" w:themeColor="text1"/>
        </w:rPr>
        <w:t>ook</w:t>
      </w:r>
      <w:r w:rsidR="00B8243B" w:rsidRPr="005B6973">
        <w:rPr>
          <w:color w:val="000000" w:themeColor="text1"/>
        </w:rPr>
        <w:t xml:space="preserve"> up 50% of N applied at low N rates </w:t>
      </w:r>
      <w:r w:rsidR="00563B4A" w:rsidRPr="005B6973">
        <w:rPr>
          <w:color w:val="000000" w:themeColor="text1"/>
        </w:rPr>
        <w:t xml:space="preserve">but </w:t>
      </w:r>
      <w:r w:rsidR="00B8243B" w:rsidRPr="005B6973">
        <w:rPr>
          <w:color w:val="000000" w:themeColor="text1"/>
        </w:rPr>
        <w:t>only 30% at higher N rates</w:t>
      </w:r>
      <w:r w:rsidR="008B78C7" w:rsidRPr="005B6973">
        <w:rPr>
          <w:color w:val="000000" w:themeColor="text1"/>
        </w:rPr>
        <w:t xml:space="preserve"> [</w:t>
      </w:r>
      <w:r w:rsidR="001F2A2B" w:rsidRPr="005B6973">
        <w:rPr>
          <w:color w:val="000000" w:themeColor="text1"/>
        </w:rPr>
        <w:t>6</w:t>
      </w:r>
      <w:r w:rsidR="00F82DEA">
        <w:rPr>
          <w:color w:val="000000" w:themeColor="text1"/>
        </w:rPr>
        <w:t>5</w:t>
      </w:r>
      <w:r w:rsidR="008B78C7" w:rsidRPr="005B6973">
        <w:rPr>
          <w:color w:val="000000" w:themeColor="text1"/>
        </w:rPr>
        <w:t>]</w:t>
      </w:r>
      <w:r w:rsidR="00380B2E" w:rsidRPr="005B6973">
        <w:rPr>
          <w:color w:val="000000" w:themeColor="text1"/>
        </w:rPr>
        <w:t xml:space="preserve">. </w:t>
      </w:r>
      <w:r w:rsidR="002C53C8" w:rsidRPr="005B6973">
        <w:rPr>
          <w:color w:val="000000" w:themeColor="text1"/>
        </w:rPr>
        <w:t>The smaller buffer we found between AONR and the leaching breakpoint under continuous maize</w:t>
      </w:r>
      <w:r w:rsidR="003503EC" w:rsidRPr="005B6973">
        <w:rPr>
          <w:color w:val="000000" w:themeColor="text1"/>
        </w:rPr>
        <w:t>, therefore,</w:t>
      </w:r>
      <w:r w:rsidR="002C53C8" w:rsidRPr="005B6973">
        <w:rPr>
          <w:color w:val="000000" w:themeColor="text1"/>
        </w:rPr>
        <w:t xml:space="preserve"> stems from both N saturated soil and low N uptake efficiency. </w:t>
      </w:r>
    </w:p>
    <w:p w14:paraId="773404C7" w14:textId="77777777" w:rsidR="00F3472E" w:rsidRPr="005B6973" w:rsidRDefault="00F3472E" w:rsidP="00F80153">
      <w:pPr>
        <w:rPr>
          <w:color w:val="000000" w:themeColor="text1"/>
        </w:rPr>
      </w:pPr>
    </w:p>
    <w:p w14:paraId="5D5B5FD1" w14:textId="4886B065" w:rsidR="00E8556E" w:rsidRDefault="00380B2E" w:rsidP="00F80153">
      <w:pPr>
        <w:rPr>
          <w:color w:val="000000" w:themeColor="text1"/>
        </w:rPr>
      </w:pPr>
      <w:r w:rsidRPr="005B6973">
        <w:rPr>
          <w:color w:val="000000" w:themeColor="text1"/>
        </w:rPr>
        <w:t>W</w:t>
      </w:r>
      <w:r w:rsidR="00A47005" w:rsidRPr="005B6973">
        <w:rPr>
          <w:color w:val="000000" w:themeColor="text1"/>
        </w:rPr>
        <w:t xml:space="preserve">hen </w:t>
      </w:r>
      <w:r w:rsidRPr="005B6973">
        <w:rPr>
          <w:color w:val="000000" w:themeColor="text1"/>
        </w:rPr>
        <w:t>evaluating the fate of N in a 2-crop rotation</w:t>
      </w:r>
      <w:r w:rsidR="00A47005" w:rsidRPr="005B6973">
        <w:rPr>
          <w:color w:val="000000" w:themeColor="text1"/>
        </w:rPr>
        <w:t xml:space="preserve">, it is important to consider how much leaching </w:t>
      </w:r>
      <w:r w:rsidR="003503EC" w:rsidRPr="005B6973">
        <w:rPr>
          <w:color w:val="000000" w:themeColor="text1"/>
        </w:rPr>
        <w:t xml:space="preserve">occurs </w:t>
      </w:r>
      <w:r w:rsidR="00A47005" w:rsidRPr="005B6973">
        <w:rPr>
          <w:color w:val="000000" w:themeColor="text1"/>
        </w:rPr>
        <w:t xml:space="preserve">throughout the 2-year </w:t>
      </w:r>
      <w:r w:rsidRPr="005B6973">
        <w:rPr>
          <w:color w:val="000000" w:themeColor="text1"/>
        </w:rPr>
        <w:t>cycle</w:t>
      </w:r>
      <w:r w:rsidR="004E2854" w:rsidRPr="005B6973">
        <w:rPr>
          <w:color w:val="000000" w:themeColor="text1"/>
        </w:rPr>
        <w:t>,</w:t>
      </w:r>
      <w:r w:rsidRPr="005B6973">
        <w:rPr>
          <w:color w:val="000000" w:themeColor="text1"/>
        </w:rPr>
        <w:t xml:space="preserve"> as</w:t>
      </w:r>
      <w:r w:rsidR="00137ECA" w:rsidRPr="005B6973">
        <w:rPr>
          <w:color w:val="000000" w:themeColor="text1"/>
        </w:rPr>
        <w:t xml:space="preserve"> </w:t>
      </w:r>
      <w:r w:rsidR="00A47005" w:rsidRPr="005B6973">
        <w:rPr>
          <w:color w:val="000000" w:themeColor="text1"/>
        </w:rPr>
        <w:t xml:space="preserve">much of the </w:t>
      </w:r>
      <w:r w:rsidR="00137ECA" w:rsidRPr="005B6973">
        <w:rPr>
          <w:color w:val="000000" w:themeColor="text1"/>
        </w:rPr>
        <w:t>NO</w:t>
      </w:r>
      <w:r w:rsidR="00137ECA" w:rsidRPr="005B6973">
        <w:rPr>
          <w:color w:val="000000" w:themeColor="text1"/>
          <w:vertAlign w:val="subscript"/>
        </w:rPr>
        <w:t>3</w:t>
      </w:r>
      <w:r w:rsidR="00137ECA" w:rsidRPr="005B6973">
        <w:rPr>
          <w:color w:val="000000" w:themeColor="text1"/>
        </w:rPr>
        <w:t xml:space="preserve">-N that was not leached during the maize </w:t>
      </w:r>
      <w:r w:rsidR="004E2854" w:rsidRPr="005B6973">
        <w:rPr>
          <w:color w:val="000000" w:themeColor="text1"/>
        </w:rPr>
        <w:t>year</w:t>
      </w:r>
      <w:r w:rsidR="00137ECA" w:rsidRPr="005B6973">
        <w:rPr>
          <w:color w:val="000000" w:themeColor="text1"/>
        </w:rPr>
        <w:t xml:space="preserve"> </w:t>
      </w:r>
      <w:r w:rsidR="004E2854" w:rsidRPr="005B6973">
        <w:rPr>
          <w:color w:val="000000" w:themeColor="text1"/>
        </w:rPr>
        <w:t>may be</w:t>
      </w:r>
      <w:r w:rsidR="00137ECA" w:rsidRPr="005B6973">
        <w:rPr>
          <w:color w:val="000000" w:themeColor="text1"/>
        </w:rPr>
        <w:t xml:space="preserve"> lost during the soybean year</w:t>
      </w:r>
      <w:r w:rsidR="00CA267D">
        <w:rPr>
          <w:color w:val="000000" w:themeColor="text1"/>
        </w:rPr>
        <w:t xml:space="preserve"> [30]</w:t>
      </w:r>
      <w:r w:rsidR="00137ECA" w:rsidRPr="005B6973">
        <w:rPr>
          <w:color w:val="000000" w:themeColor="text1"/>
        </w:rPr>
        <w:t xml:space="preserve">. </w:t>
      </w:r>
      <w:bookmarkStart w:id="195" w:name="_Hlk63595020"/>
      <w:r w:rsidR="00137ECA" w:rsidRPr="005B6973">
        <w:rPr>
          <w:color w:val="000000" w:themeColor="text1"/>
        </w:rPr>
        <w:t>O</w:t>
      </w:r>
      <w:r w:rsidR="000346E0" w:rsidRPr="005B6973">
        <w:rPr>
          <w:color w:val="000000" w:themeColor="text1"/>
        </w:rPr>
        <w:t>u</w:t>
      </w:r>
      <w:r w:rsidR="007B3BBE" w:rsidRPr="005B6973">
        <w:rPr>
          <w:color w:val="000000" w:themeColor="text1"/>
        </w:rPr>
        <w:t>r simulations</w:t>
      </w:r>
      <w:r w:rsidR="000346E0" w:rsidRPr="005B6973">
        <w:rPr>
          <w:color w:val="000000" w:themeColor="text1"/>
        </w:rPr>
        <w:t xml:space="preserve"> </w:t>
      </w:r>
      <w:r w:rsidR="007B3BBE" w:rsidRPr="005B6973">
        <w:rPr>
          <w:color w:val="000000" w:themeColor="text1"/>
        </w:rPr>
        <w:t>found</w:t>
      </w:r>
      <w:del w:id="196" w:author="Pasley, Heather (A&amp;F, Toowoomba)" w:date="2021-02-06T11:56:00Z">
        <w:r w:rsidR="007B3BBE" w:rsidRPr="005B6973" w:rsidDel="009174DD">
          <w:rPr>
            <w:color w:val="000000" w:themeColor="text1"/>
          </w:rPr>
          <w:delText xml:space="preserve"> </w:delText>
        </w:r>
      </w:del>
      <w:ins w:id="197" w:author="Pasley, Heather (A&amp;F, Toowoomba)" w:date="2021-02-06T11:56:00Z">
        <w:r w:rsidR="009174DD">
          <w:rPr>
            <w:color w:val="000000" w:themeColor="text1"/>
          </w:rPr>
          <w:t xml:space="preserve"> </w:t>
        </w:r>
      </w:ins>
      <w:r w:rsidR="007B3BBE" w:rsidRPr="005B6973">
        <w:rPr>
          <w:color w:val="000000" w:themeColor="text1"/>
        </w:rPr>
        <w:t>that</w:t>
      </w:r>
      <w:ins w:id="198" w:author="Pasley, Heather (A&amp;F, Toowoomba)" w:date="2021-02-06T11:56:00Z">
        <w:r w:rsidR="009174DD">
          <w:rPr>
            <w:color w:val="000000" w:themeColor="text1"/>
          </w:rPr>
          <w:t xml:space="preserve"> within the 2-crop rotation,</w:t>
        </w:r>
      </w:ins>
      <w:r w:rsidR="00137ECA" w:rsidRPr="005B6973">
        <w:rPr>
          <w:color w:val="000000" w:themeColor="text1"/>
        </w:rPr>
        <w:t xml:space="preserve"> soybeans </w:t>
      </w:r>
      <w:r w:rsidR="00CA267D">
        <w:rPr>
          <w:color w:val="000000" w:themeColor="text1"/>
        </w:rPr>
        <w:t>experienced more</w:t>
      </w:r>
      <w:r w:rsidR="00E8556E" w:rsidRPr="005B6973">
        <w:rPr>
          <w:color w:val="000000" w:themeColor="text1"/>
        </w:rPr>
        <w:t xml:space="preserve"> drainage </w:t>
      </w:r>
      <w:r w:rsidR="00CA267D">
        <w:rPr>
          <w:color w:val="000000" w:themeColor="text1"/>
        </w:rPr>
        <w:t>and leaching</w:t>
      </w:r>
      <w:r w:rsidR="00137ECA" w:rsidRPr="005B6973">
        <w:rPr>
          <w:color w:val="000000" w:themeColor="text1"/>
        </w:rPr>
        <w:t xml:space="preserve"> than</w:t>
      </w:r>
      <w:ins w:id="199" w:author="Pasley, Heather (A&amp;F, Toowoomba)" w:date="2021-02-06T11:55:00Z">
        <w:r w:rsidR="009174DD">
          <w:rPr>
            <w:color w:val="000000" w:themeColor="text1"/>
          </w:rPr>
          <w:t xml:space="preserve"> rotated</w:t>
        </w:r>
      </w:ins>
      <w:r w:rsidR="00137ECA" w:rsidRPr="005B6973">
        <w:rPr>
          <w:color w:val="000000" w:themeColor="text1"/>
        </w:rPr>
        <w:t xml:space="preserve"> maize</w:t>
      </w:r>
      <w:del w:id="200" w:author="Pasley, Heather (A&amp;F, Toowoomba)" w:date="2021-02-06T11:56:00Z">
        <w:r w:rsidR="00137ECA" w:rsidRPr="005B6973" w:rsidDel="009174DD">
          <w:rPr>
            <w:color w:val="000000" w:themeColor="text1"/>
          </w:rPr>
          <w:delText xml:space="preserve"> (rotated o</w:delText>
        </w:r>
        <w:r w:rsidR="00C21E96" w:rsidRPr="005B6973" w:rsidDel="009174DD">
          <w:rPr>
            <w:color w:val="000000" w:themeColor="text1"/>
          </w:rPr>
          <w:delText>r</w:delText>
        </w:r>
        <w:r w:rsidR="00137ECA" w:rsidRPr="005B6973" w:rsidDel="009174DD">
          <w:rPr>
            <w:color w:val="000000" w:themeColor="text1"/>
          </w:rPr>
          <w:delText xml:space="preserve"> continuous)</w:delText>
        </w:r>
      </w:del>
      <w:r w:rsidR="00137ECA" w:rsidRPr="005B6973">
        <w:rPr>
          <w:color w:val="000000" w:themeColor="text1"/>
        </w:rPr>
        <w:t xml:space="preserve"> (Figure 3)</w:t>
      </w:r>
      <w:r w:rsidR="00E8556E" w:rsidRPr="005B6973">
        <w:rPr>
          <w:color w:val="000000" w:themeColor="text1"/>
        </w:rPr>
        <w:t xml:space="preserve">. </w:t>
      </w:r>
      <w:bookmarkEnd w:id="195"/>
      <w:r w:rsidR="00CA267D">
        <w:rPr>
          <w:color w:val="000000" w:themeColor="text1"/>
        </w:rPr>
        <w:t>Higher drainage levels correspond to more leaching, but that is likely not the only reason for the greater leaching loads during the soybean phase. While soybean took up the same amount of N as rotated maize, much of that N sources from N fixation, leaving the residual N fertilizer from the maize phase of the rotation to leach from the soil profile (</w:t>
      </w:r>
      <w:r w:rsidR="0017154D">
        <w:rPr>
          <w:color w:val="000000" w:themeColor="text1"/>
        </w:rPr>
        <w:t>68</w:t>
      </w:r>
      <w:r w:rsidR="00CA267D">
        <w:rPr>
          <w:color w:val="000000" w:themeColor="text1"/>
        </w:rPr>
        <w:t xml:space="preserve">).  </w:t>
      </w:r>
      <w:r w:rsidR="002C53C8" w:rsidRPr="005B6973">
        <w:rPr>
          <w:color w:val="000000" w:themeColor="text1"/>
        </w:rPr>
        <w:t xml:space="preserve">Carryover N from the previous maize </w:t>
      </w:r>
      <w:r w:rsidR="004E2854" w:rsidRPr="005B6973">
        <w:rPr>
          <w:color w:val="000000" w:themeColor="text1"/>
        </w:rPr>
        <w:t>year</w:t>
      </w:r>
      <w:r w:rsidR="002C53C8" w:rsidRPr="005B6973">
        <w:rPr>
          <w:color w:val="000000" w:themeColor="text1"/>
        </w:rPr>
        <w:t xml:space="preserve"> and high drainage levels</w:t>
      </w:r>
      <w:r w:rsidR="00631E30" w:rsidRPr="005B6973">
        <w:rPr>
          <w:color w:val="000000" w:themeColor="text1"/>
        </w:rPr>
        <w:t xml:space="preserve"> during</w:t>
      </w:r>
      <w:r w:rsidR="00137ECA" w:rsidRPr="005B6973">
        <w:rPr>
          <w:color w:val="000000" w:themeColor="text1"/>
        </w:rPr>
        <w:t xml:space="preserve"> soybean </w:t>
      </w:r>
      <w:r w:rsidR="004E2854" w:rsidRPr="005B6973">
        <w:rPr>
          <w:color w:val="000000" w:themeColor="text1"/>
        </w:rPr>
        <w:t>year</w:t>
      </w:r>
      <w:r w:rsidR="00C21E96" w:rsidRPr="005B6973">
        <w:rPr>
          <w:color w:val="000000" w:themeColor="text1"/>
        </w:rPr>
        <w:t xml:space="preserve"> </w:t>
      </w:r>
      <w:r w:rsidR="00137ECA" w:rsidRPr="005B6973">
        <w:rPr>
          <w:color w:val="000000" w:themeColor="text1"/>
        </w:rPr>
        <w:t>can increase the leaching load</w:t>
      </w:r>
      <w:r w:rsidR="00631E30" w:rsidRPr="005B6973">
        <w:rPr>
          <w:color w:val="000000" w:themeColor="text1"/>
        </w:rPr>
        <w:t xml:space="preserve"> in soybean years </w:t>
      </w:r>
      <w:r w:rsidR="00137ECA" w:rsidRPr="005B6973">
        <w:rPr>
          <w:color w:val="000000" w:themeColor="text1"/>
        </w:rPr>
        <w:t>almost to the level of continuous maize</w:t>
      </w:r>
      <w:r w:rsidR="00420B5D" w:rsidRPr="005B6973">
        <w:rPr>
          <w:color w:val="000000" w:themeColor="text1"/>
        </w:rPr>
        <w:t xml:space="preserve"> [</w:t>
      </w:r>
      <w:r w:rsidR="001F2A2B">
        <w:rPr>
          <w:color w:val="000000" w:themeColor="text1"/>
        </w:rPr>
        <w:t>4</w:t>
      </w:r>
      <w:r w:rsidR="0016355D" w:rsidRPr="005B6973">
        <w:rPr>
          <w:color w:val="000000" w:themeColor="text1"/>
        </w:rPr>
        <w:t>,</w:t>
      </w:r>
      <w:r w:rsidR="001F2A2B">
        <w:rPr>
          <w:color w:val="000000" w:themeColor="text1"/>
        </w:rPr>
        <w:t>7</w:t>
      </w:r>
      <w:r w:rsidR="00631E30" w:rsidRPr="005B6973">
        <w:rPr>
          <w:color w:val="000000" w:themeColor="text1"/>
        </w:rPr>
        <w:t>]</w:t>
      </w:r>
      <w:r w:rsidR="007B3BBE" w:rsidRPr="005B6973">
        <w:rPr>
          <w:color w:val="000000" w:themeColor="text1"/>
        </w:rPr>
        <w:t xml:space="preserve">. </w:t>
      </w:r>
    </w:p>
    <w:p w14:paraId="54F459A0" w14:textId="77777777" w:rsidR="005B6973" w:rsidRPr="005B6973" w:rsidRDefault="005B6973" w:rsidP="00F80153">
      <w:pPr>
        <w:rPr>
          <w:color w:val="000000" w:themeColor="text1"/>
        </w:rPr>
      </w:pPr>
    </w:p>
    <w:p w14:paraId="25E2754D" w14:textId="46187CBE" w:rsidR="00663D27" w:rsidRDefault="00FB7BE9" w:rsidP="00F80153">
      <w:pPr>
        <w:rPr>
          <w:color w:val="000000" w:themeColor="text1"/>
        </w:rPr>
      </w:pPr>
      <w:r w:rsidRPr="005B6973">
        <w:rPr>
          <w:color w:val="000000" w:themeColor="text1"/>
        </w:rPr>
        <w:t xml:space="preserve">At </w:t>
      </w:r>
      <w:r w:rsidR="001E2D7C" w:rsidRPr="005B6973">
        <w:rPr>
          <w:color w:val="000000" w:themeColor="text1"/>
        </w:rPr>
        <w:t xml:space="preserve">high </w:t>
      </w:r>
      <w:r w:rsidRPr="005B6973">
        <w:rPr>
          <w:color w:val="000000" w:themeColor="text1"/>
        </w:rPr>
        <w:t>N rates</w:t>
      </w:r>
      <w:r w:rsidR="001E2D7C" w:rsidRPr="005B6973">
        <w:rPr>
          <w:color w:val="000000" w:themeColor="text1"/>
        </w:rPr>
        <w:t>, like those</w:t>
      </w:r>
      <w:r w:rsidRPr="005B6973">
        <w:rPr>
          <w:color w:val="000000" w:themeColor="text1"/>
        </w:rPr>
        <w:t xml:space="preserve"> abo</w:t>
      </w:r>
      <w:r w:rsidR="00362607" w:rsidRPr="005B6973">
        <w:rPr>
          <w:color w:val="000000" w:themeColor="text1"/>
        </w:rPr>
        <w:t xml:space="preserve">ve the breakpoint, </w:t>
      </w:r>
      <w:r w:rsidR="004117F8" w:rsidRPr="005B6973">
        <w:rPr>
          <w:color w:val="000000" w:themeColor="text1"/>
        </w:rPr>
        <w:t xml:space="preserve">continuous maize </w:t>
      </w:r>
      <w:r w:rsidR="001E2D7C" w:rsidRPr="005B6973">
        <w:rPr>
          <w:color w:val="000000" w:themeColor="text1"/>
        </w:rPr>
        <w:t>accumulate</w:t>
      </w:r>
      <w:r w:rsidR="00563B4A" w:rsidRPr="005B6973">
        <w:rPr>
          <w:color w:val="000000" w:themeColor="text1"/>
        </w:rPr>
        <w:t>d</w:t>
      </w:r>
      <w:r w:rsidR="00AA2649" w:rsidRPr="005B6973">
        <w:rPr>
          <w:color w:val="000000" w:themeColor="text1"/>
        </w:rPr>
        <w:t xml:space="preserve"> </w:t>
      </w:r>
      <w:r w:rsidR="00AE7110" w:rsidRPr="005B6973">
        <w:rPr>
          <w:color w:val="000000" w:themeColor="text1"/>
        </w:rPr>
        <w:t xml:space="preserve">a </w:t>
      </w:r>
      <w:r w:rsidR="00AA2649" w:rsidRPr="005B6973">
        <w:rPr>
          <w:color w:val="000000" w:themeColor="text1"/>
        </w:rPr>
        <w:t xml:space="preserve">greater pool of </w:t>
      </w:r>
      <w:r w:rsidR="00D14D58" w:rsidRPr="005B6973">
        <w:rPr>
          <w:color w:val="000000" w:themeColor="text1"/>
        </w:rPr>
        <w:t>mineralized</w:t>
      </w:r>
      <w:r w:rsidR="00AA2649" w:rsidRPr="005B6973">
        <w:rPr>
          <w:color w:val="000000" w:themeColor="text1"/>
        </w:rPr>
        <w:t xml:space="preserve"> soil N</w:t>
      </w:r>
      <w:r w:rsidR="00AE7110" w:rsidRPr="005B6973">
        <w:rPr>
          <w:color w:val="000000" w:themeColor="text1"/>
        </w:rPr>
        <w:t xml:space="preserve"> (leachable N)</w:t>
      </w:r>
      <w:r w:rsidR="00AA2649" w:rsidRPr="005B6973">
        <w:rPr>
          <w:color w:val="000000" w:themeColor="text1"/>
        </w:rPr>
        <w:t xml:space="preserve"> relative to </w:t>
      </w:r>
      <w:r w:rsidR="00D14D58" w:rsidRPr="005B6973">
        <w:rPr>
          <w:color w:val="000000" w:themeColor="text1"/>
        </w:rPr>
        <w:t>the</w:t>
      </w:r>
      <w:r w:rsidR="00AA2649" w:rsidRPr="005B6973">
        <w:rPr>
          <w:color w:val="000000" w:themeColor="text1"/>
        </w:rPr>
        <w:t xml:space="preserve"> </w:t>
      </w:r>
      <w:r w:rsidR="00137ECA" w:rsidRPr="005B6973">
        <w:rPr>
          <w:color w:val="000000" w:themeColor="text1"/>
        </w:rPr>
        <w:t xml:space="preserve">rotated </w:t>
      </w:r>
      <w:r w:rsidR="00AA2649" w:rsidRPr="005B6973">
        <w:rPr>
          <w:color w:val="000000" w:themeColor="text1"/>
        </w:rPr>
        <w:t>cropping system</w:t>
      </w:r>
      <w:r w:rsidR="00137ECA" w:rsidRPr="005B6973">
        <w:rPr>
          <w:color w:val="000000" w:themeColor="text1"/>
        </w:rPr>
        <w:t xml:space="preserve">. High drainage loads </w:t>
      </w:r>
      <w:r w:rsidR="00D14D58" w:rsidRPr="005B6973">
        <w:rPr>
          <w:color w:val="000000" w:themeColor="text1"/>
        </w:rPr>
        <w:t>in the</w:t>
      </w:r>
      <w:r w:rsidR="002C53C8" w:rsidRPr="005B6973">
        <w:rPr>
          <w:color w:val="000000" w:themeColor="text1"/>
        </w:rPr>
        <w:t xml:space="preserve"> </w:t>
      </w:r>
      <w:r w:rsidR="00137ECA" w:rsidRPr="005B6973">
        <w:rPr>
          <w:color w:val="000000" w:themeColor="text1"/>
        </w:rPr>
        <w:t xml:space="preserve">soybean </w:t>
      </w:r>
      <w:r w:rsidR="00D14D58" w:rsidRPr="005B6973">
        <w:rPr>
          <w:color w:val="000000" w:themeColor="text1"/>
        </w:rPr>
        <w:t>year</w:t>
      </w:r>
      <w:r w:rsidR="00137ECA" w:rsidRPr="005B6973">
        <w:rPr>
          <w:color w:val="000000" w:themeColor="text1"/>
        </w:rPr>
        <w:t xml:space="preserve">s </w:t>
      </w:r>
      <w:r w:rsidR="00D14D58" w:rsidRPr="005B6973">
        <w:rPr>
          <w:color w:val="000000" w:themeColor="text1"/>
        </w:rPr>
        <w:t>of the</w:t>
      </w:r>
      <w:r w:rsidR="00137ECA" w:rsidRPr="005B6973">
        <w:rPr>
          <w:color w:val="000000" w:themeColor="text1"/>
        </w:rPr>
        <w:t xml:space="preserve"> maize-soybean rotation result</w:t>
      </w:r>
      <w:r w:rsidR="00563B4A" w:rsidRPr="005B6973">
        <w:rPr>
          <w:color w:val="000000" w:themeColor="text1"/>
        </w:rPr>
        <w:t>ed</w:t>
      </w:r>
      <w:r w:rsidR="00137ECA" w:rsidRPr="005B6973">
        <w:rPr>
          <w:color w:val="000000" w:themeColor="text1"/>
        </w:rPr>
        <w:t xml:space="preserve"> in the loss of </w:t>
      </w:r>
      <w:r w:rsidR="00D14D58" w:rsidRPr="005B6973">
        <w:rPr>
          <w:color w:val="000000" w:themeColor="text1"/>
        </w:rPr>
        <w:t xml:space="preserve">more </w:t>
      </w:r>
      <w:r w:rsidR="00137ECA" w:rsidRPr="005B6973">
        <w:rPr>
          <w:color w:val="000000" w:themeColor="text1"/>
        </w:rPr>
        <w:t xml:space="preserve">N than </w:t>
      </w:r>
      <w:r w:rsidR="00D14D58" w:rsidRPr="005B6973">
        <w:rPr>
          <w:color w:val="000000" w:themeColor="text1"/>
        </w:rPr>
        <w:t>in</w:t>
      </w:r>
      <w:r w:rsidR="00137ECA" w:rsidRPr="005B6973">
        <w:rPr>
          <w:color w:val="000000" w:themeColor="text1"/>
        </w:rPr>
        <w:t xml:space="preserve"> rotated maize</w:t>
      </w:r>
      <w:r w:rsidR="00D14D58" w:rsidRPr="005B6973">
        <w:rPr>
          <w:color w:val="000000" w:themeColor="text1"/>
        </w:rPr>
        <w:t xml:space="preserve"> years</w:t>
      </w:r>
      <w:r w:rsidR="00137ECA" w:rsidRPr="005B6973">
        <w:rPr>
          <w:color w:val="000000" w:themeColor="text1"/>
        </w:rPr>
        <w:t>, but still less than in the continuous maize system</w:t>
      </w:r>
      <w:r w:rsidRPr="005B6973">
        <w:rPr>
          <w:color w:val="000000" w:themeColor="text1"/>
        </w:rPr>
        <w:t xml:space="preserve">. </w:t>
      </w:r>
    </w:p>
    <w:p w14:paraId="34767052" w14:textId="29F499FC" w:rsidR="00791207" w:rsidRDefault="00791207" w:rsidP="00F80153">
      <w:pPr>
        <w:rPr>
          <w:color w:val="000000" w:themeColor="text1"/>
        </w:rPr>
      </w:pPr>
    </w:p>
    <w:p w14:paraId="2991ABCA" w14:textId="10323BB4" w:rsidR="00791207" w:rsidRPr="005B6973" w:rsidRDefault="00791207" w:rsidP="00791207">
      <w:pPr>
        <w:rPr>
          <w:color w:val="000000" w:themeColor="text1"/>
        </w:rPr>
      </w:pPr>
      <w:r w:rsidRPr="005B6973">
        <w:rPr>
          <w:color w:val="000000" w:themeColor="text1"/>
        </w:rPr>
        <w:t>4.</w:t>
      </w:r>
      <w:r>
        <w:rPr>
          <w:color w:val="000000" w:themeColor="text1"/>
        </w:rPr>
        <w:t>3</w:t>
      </w:r>
      <w:r w:rsidRPr="005B6973">
        <w:rPr>
          <w:color w:val="000000" w:themeColor="text1"/>
        </w:rPr>
        <w:t xml:space="preserve"> Model Robustness</w:t>
      </w:r>
    </w:p>
    <w:p w14:paraId="0FF7B84C" w14:textId="2FBA2E9F" w:rsidR="00604B6F" w:rsidDel="002D4610" w:rsidRDefault="00791207" w:rsidP="00791207">
      <w:pPr>
        <w:rPr>
          <w:del w:id="201" w:author="Pasley, Heather (A&amp;F, Toowoomba)" w:date="2021-02-06T15:49:00Z"/>
          <w:color w:val="000000" w:themeColor="text1"/>
        </w:rPr>
      </w:pPr>
      <w:r w:rsidRPr="005B6973">
        <w:rPr>
          <w:color w:val="000000" w:themeColor="text1"/>
        </w:rPr>
        <w:t>We found that the cropping system dictated the shape of the leaching response and breakpoint while the site and year</w:t>
      </w:r>
      <w:ins w:id="202" w:author="Pasley, Heather (A&amp;F, Toowoomba)" w:date="2021-02-07T10:59:00Z">
        <w:r w:rsidR="009A1558">
          <w:rPr>
            <w:color w:val="000000" w:themeColor="text1"/>
          </w:rPr>
          <w:t xml:space="preserve"> (which </w:t>
        </w:r>
      </w:ins>
      <w:ins w:id="203" w:author="Pasley, Heather (A&amp;F, Toowoomba)" w:date="2021-02-07T11:00:00Z">
        <w:r w:rsidR="009A1558">
          <w:rPr>
            <w:color w:val="000000" w:themeColor="text1"/>
          </w:rPr>
          <w:t>en</w:t>
        </w:r>
      </w:ins>
      <w:ins w:id="204" w:author="Pasley, Heather (A&amp;F, Toowoomba)" w:date="2021-02-07T11:01:00Z">
        <w:r w:rsidR="009A1558">
          <w:rPr>
            <w:color w:val="000000" w:themeColor="text1"/>
          </w:rPr>
          <w:t>compasse</w:t>
        </w:r>
      </w:ins>
      <w:ins w:id="205" w:author="Pasley, Heather (A&amp;F, Toowoomba)" w:date="2021-02-07T10:59:00Z">
        <w:r w:rsidR="009A1558">
          <w:rPr>
            <w:color w:val="000000" w:themeColor="text1"/>
          </w:rPr>
          <w:t xml:space="preserve">s </w:t>
        </w:r>
      </w:ins>
      <w:ins w:id="206" w:author="Pasley, Heather (A&amp;F, Toowoomba)" w:date="2021-02-07T11:01:00Z">
        <w:r w:rsidR="009A1558">
          <w:rPr>
            <w:color w:val="000000" w:themeColor="text1"/>
          </w:rPr>
          <w:t xml:space="preserve">annual </w:t>
        </w:r>
      </w:ins>
      <w:ins w:id="207" w:author="Pasley, Heather (A&amp;F, Toowoomba)" w:date="2021-02-07T10:59:00Z">
        <w:r w:rsidR="009A1558">
          <w:rPr>
            <w:color w:val="000000" w:themeColor="text1"/>
          </w:rPr>
          <w:t>differe</w:t>
        </w:r>
      </w:ins>
      <w:ins w:id="208" w:author="Pasley, Heather (A&amp;F, Toowoomba)" w:date="2021-02-07T11:00:00Z">
        <w:r w:rsidR="009A1558">
          <w:rPr>
            <w:color w:val="000000" w:themeColor="text1"/>
          </w:rPr>
          <w:t xml:space="preserve">nces in </w:t>
        </w:r>
      </w:ins>
      <w:ins w:id="209" w:author="Pasley, Heather (A&amp;F, Toowoomba)" w:date="2021-02-07T11:01:00Z">
        <w:r w:rsidR="009A1558">
          <w:rPr>
            <w:color w:val="000000" w:themeColor="text1"/>
          </w:rPr>
          <w:t xml:space="preserve">plant growth, </w:t>
        </w:r>
      </w:ins>
      <w:ins w:id="210" w:author="Pasley, Heather (A&amp;F, Toowoomba)" w:date="2021-02-07T11:00:00Z">
        <w:r w:rsidR="009A1558">
          <w:rPr>
            <w:color w:val="000000" w:themeColor="text1"/>
          </w:rPr>
          <w:t>temperature, precipitation, and soil N pool size/composition)</w:t>
        </w:r>
      </w:ins>
      <w:r w:rsidRPr="005B6973">
        <w:rPr>
          <w:color w:val="000000" w:themeColor="text1"/>
        </w:rPr>
        <w:t xml:space="preserve"> explained the variability in the magnitude of the </w:t>
      </w:r>
      <w:r w:rsidRPr="005B6973">
        <w:rPr>
          <w:color w:val="000000" w:themeColor="text1"/>
        </w:rPr>
        <w:lastRenderedPageBreak/>
        <w:t>leaching.</w:t>
      </w:r>
      <w:r>
        <w:rPr>
          <w:color w:val="000000" w:themeColor="text1"/>
        </w:rPr>
        <w:t xml:space="preserve"> </w:t>
      </w:r>
      <w:del w:id="211" w:author="Pasley, Heather (A&amp;F, Toowoomba)" w:date="2021-02-06T11:57:00Z">
        <w:r w:rsidDel="00451A81">
          <w:rPr>
            <w:color w:val="000000" w:themeColor="text1"/>
          </w:rPr>
          <w:delText>As such, o</w:delText>
        </w:r>
      </w:del>
      <w:ins w:id="212" w:author="Pasley, Heather (A&amp;F, Toowoomba)" w:date="2021-02-06T11:57:00Z">
        <w:r w:rsidR="00451A81">
          <w:rPr>
            <w:color w:val="000000" w:themeColor="text1"/>
          </w:rPr>
          <w:t>Therefore, while o</w:t>
        </w:r>
      </w:ins>
      <w:r>
        <w:rPr>
          <w:color w:val="000000" w:themeColor="text1"/>
        </w:rPr>
        <w:t>ur leaching model can be applied across multiple sites and years to determine the degree to which increasing the N fertilizer rate impacts the leaching load</w:t>
      </w:r>
      <w:ins w:id="213" w:author="Pasley, Heather (A&amp;F, Toowoomba)" w:date="2021-02-06T11:58:00Z">
        <w:r w:rsidR="00451A81">
          <w:rPr>
            <w:color w:val="000000" w:themeColor="text1"/>
          </w:rPr>
          <w:t>, it</w:t>
        </w:r>
      </w:ins>
      <w:del w:id="214" w:author="Pasley, Heather (A&amp;F, Toowoomba)" w:date="2021-02-06T11:58:00Z">
        <w:r w:rsidDel="00451A81">
          <w:rPr>
            <w:color w:val="000000" w:themeColor="text1"/>
          </w:rPr>
          <w:delText xml:space="preserve"> but</w:delText>
        </w:r>
      </w:del>
      <w:r>
        <w:rPr>
          <w:color w:val="000000" w:themeColor="text1"/>
        </w:rPr>
        <w:t xml:space="preserve"> should not be used to calculate the total leaching load from multiple sites/years at a given N rate.</w:t>
      </w:r>
      <w:r w:rsidRPr="005B6973">
        <w:rPr>
          <w:color w:val="000000" w:themeColor="text1"/>
        </w:rPr>
        <w:t xml:space="preserve"> </w:t>
      </w:r>
      <w:bookmarkStart w:id="215" w:name="_Hlk63592362"/>
      <w:r w:rsidRPr="005B6973">
        <w:rPr>
          <w:color w:val="000000" w:themeColor="text1"/>
        </w:rPr>
        <w:t xml:space="preserve">The significant effect of site and </w:t>
      </w:r>
      <w:r w:rsidR="009A1558">
        <w:rPr>
          <w:color w:val="000000" w:themeColor="text1"/>
        </w:rPr>
        <w:t>year</w:t>
      </w:r>
      <w:r w:rsidRPr="005B6973">
        <w:rPr>
          <w:color w:val="000000" w:themeColor="text1"/>
        </w:rPr>
        <w:t xml:space="preserve"> on the baseline leaching load is further evidence of the important role soil and weather have in determining the fate of residual N over multiple seasons.</w:t>
      </w:r>
      <w:ins w:id="216" w:author="Pasley, Heather (A&amp;F, Toowoomba)" w:date="2021-02-06T15:49:00Z">
        <w:r w:rsidR="008700F8">
          <w:rPr>
            <w:color w:val="000000" w:themeColor="text1"/>
          </w:rPr>
          <w:t xml:space="preserve"> Residual N can be </w:t>
        </w:r>
      </w:ins>
      <w:ins w:id="217" w:author="Pasley, Heather (A&amp;F, Toowoomba)" w:date="2021-02-06T15:50:00Z">
        <w:r w:rsidR="008700F8">
          <w:rPr>
            <w:color w:val="000000" w:themeColor="text1"/>
          </w:rPr>
          <w:t>leac</w:t>
        </w:r>
      </w:ins>
      <w:ins w:id="218" w:author="Pasley, Heather (A&amp;F, Toowoomba)" w:date="2021-02-06T15:51:00Z">
        <w:r w:rsidR="008700F8">
          <w:rPr>
            <w:color w:val="000000" w:themeColor="text1"/>
          </w:rPr>
          <w:t xml:space="preserve">hed from the soil profile or </w:t>
        </w:r>
      </w:ins>
      <w:ins w:id="219" w:author="Pasley, Heather (A&amp;F, Toowoomba)" w:date="2021-02-06T15:49:00Z">
        <w:r w:rsidR="008700F8">
          <w:rPr>
            <w:color w:val="000000" w:themeColor="text1"/>
          </w:rPr>
          <w:t xml:space="preserve">taken up by the plant, resulting in high </w:t>
        </w:r>
      </w:ins>
      <w:ins w:id="220" w:author="Pasley, Heather (A&amp;F, Toowoomba)" w:date="2021-02-06T15:51:00Z">
        <w:r w:rsidR="00F06E26">
          <w:rPr>
            <w:color w:val="000000" w:themeColor="text1"/>
          </w:rPr>
          <w:t xml:space="preserve">leaching loads and/or </w:t>
        </w:r>
      </w:ins>
      <w:ins w:id="221" w:author="Pasley, Heather (A&amp;F, Toowoomba)" w:date="2021-02-06T15:49:00Z">
        <w:r w:rsidR="008700F8">
          <w:rPr>
            <w:color w:val="000000" w:themeColor="text1"/>
          </w:rPr>
          <w:t>grain</w:t>
        </w:r>
      </w:ins>
      <w:ins w:id="222" w:author="Pasley, Heather (A&amp;F, Toowoomba)" w:date="2021-02-06T15:50:00Z">
        <w:r w:rsidR="008700F8">
          <w:rPr>
            <w:color w:val="000000" w:themeColor="text1"/>
          </w:rPr>
          <w:t xml:space="preserve"> </w:t>
        </w:r>
      </w:ins>
      <w:ins w:id="223" w:author="Pasley, Heather (A&amp;F, Toowoomba)" w:date="2021-02-06T15:49:00Z">
        <w:r w:rsidR="008700F8">
          <w:rPr>
            <w:color w:val="000000" w:themeColor="text1"/>
          </w:rPr>
          <w:t>yields</w:t>
        </w:r>
      </w:ins>
      <w:ins w:id="224" w:author="Pasley, Heather (A&amp;F, Toowoomba)" w:date="2021-02-06T15:50:00Z">
        <w:r w:rsidR="008700F8">
          <w:rPr>
            <w:color w:val="000000" w:themeColor="text1"/>
          </w:rPr>
          <w:t xml:space="preserve"> even in seasons when no N fertilizer is applied.</w:t>
        </w:r>
      </w:ins>
      <w:r w:rsidRPr="005B6973">
        <w:rPr>
          <w:color w:val="000000" w:themeColor="text1"/>
        </w:rPr>
        <w:t xml:space="preserve"> </w:t>
      </w:r>
      <w:bookmarkEnd w:id="215"/>
      <w:r w:rsidRPr="005B6973">
        <w:rPr>
          <w:color w:val="000000" w:themeColor="text1"/>
        </w:rPr>
        <w:t>These legacy effects may explain why previous studies have found inconsistent and/or inconclusive differences in leaching response to N fertilizer between cropping systems depending on the site, system, and year [1</w:t>
      </w:r>
      <w:r>
        <w:rPr>
          <w:color w:val="000000" w:themeColor="text1"/>
        </w:rPr>
        <w:t>3</w:t>
      </w:r>
      <w:r w:rsidRPr="005B6973">
        <w:rPr>
          <w:color w:val="000000" w:themeColor="text1"/>
        </w:rPr>
        <w:t>,2</w:t>
      </w:r>
      <w:r>
        <w:rPr>
          <w:color w:val="000000" w:themeColor="text1"/>
        </w:rPr>
        <w:t>6</w:t>
      </w:r>
      <w:r w:rsidRPr="005B6973">
        <w:rPr>
          <w:color w:val="000000" w:themeColor="text1"/>
        </w:rPr>
        <w:t>-</w:t>
      </w:r>
      <w:r>
        <w:rPr>
          <w:color w:val="000000" w:themeColor="text1"/>
        </w:rPr>
        <w:t>30</w:t>
      </w:r>
      <w:r w:rsidRPr="005B6973">
        <w:rPr>
          <w:color w:val="000000" w:themeColor="text1"/>
        </w:rPr>
        <w:t xml:space="preserve">]. </w:t>
      </w:r>
    </w:p>
    <w:p w14:paraId="149B4854" w14:textId="77777777" w:rsidR="002D4610" w:rsidRDefault="002D4610" w:rsidP="00791207">
      <w:pPr>
        <w:rPr>
          <w:ins w:id="225" w:author="Heather Pasley" w:date="2021-02-08T19:16:00Z"/>
          <w:color w:val="000000" w:themeColor="text1"/>
        </w:rPr>
      </w:pPr>
    </w:p>
    <w:p w14:paraId="22EF6E47" w14:textId="77777777" w:rsidR="00791207" w:rsidRPr="005B6973" w:rsidRDefault="00791207" w:rsidP="00791207">
      <w:pPr>
        <w:rPr>
          <w:color w:val="000000" w:themeColor="text1"/>
        </w:rPr>
      </w:pPr>
    </w:p>
    <w:p w14:paraId="27C41E62" w14:textId="17D81072" w:rsidR="00791207" w:rsidRDefault="00791207" w:rsidP="00F80153">
      <w:pPr>
        <w:rPr>
          <w:color w:val="000000" w:themeColor="text1"/>
        </w:rPr>
      </w:pPr>
      <w:r w:rsidRPr="005B6973">
        <w:rPr>
          <w:color w:val="000000" w:themeColor="text1"/>
        </w:rPr>
        <w:t xml:space="preserve">Establishing and maintaining long-term field drainage experiments with as many different N-rates and cropping systems as we simulated (7 N rates x 3 phases x 4 replication = 84 plots x 20 years) is practically impossible </w:t>
      </w:r>
      <w:del w:id="226" w:author="Pasley, Heather (A&amp;F, Toowoomba)" w:date="2021-02-06T15:52:00Z">
        <w:r w:rsidRPr="005B6973" w:rsidDel="00F06E26">
          <w:rPr>
            <w:color w:val="000000" w:themeColor="text1"/>
          </w:rPr>
          <w:delText>due to the financial burden it presents</w:delText>
        </w:r>
      </w:del>
      <w:ins w:id="227" w:author="Pasley, Heather (A&amp;F, Toowoomba)" w:date="2021-02-06T15:52:00Z">
        <w:r w:rsidR="00F06E26">
          <w:rPr>
            <w:color w:val="000000" w:themeColor="text1"/>
          </w:rPr>
          <w:t>as it is expensive and laborious</w:t>
        </w:r>
      </w:ins>
      <w:r w:rsidRPr="005B6973">
        <w:rPr>
          <w:color w:val="000000" w:themeColor="text1"/>
        </w:rPr>
        <w:t>. Moreover, artificially drained experiments tend to be constrained by field size more than other field experiments</w:t>
      </w:r>
      <w:ins w:id="228" w:author="Pasley, Heather (A&amp;F, Toowoomba)" w:date="2021-02-06T15:53:00Z">
        <w:r w:rsidR="00F06E26">
          <w:rPr>
            <w:color w:val="000000" w:themeColor="text1"/>
          </w:rPr>
          <w:t>.</w:t>
        </w:r>
      </w:ins>
      <w:ins w:id="229" w:author="Pasley, Heather (A&amp;F, Toowoomba)" w:date="2021-02-07T11:03:00Z">
        <w:r w:rsidR="009A1558">
          <w:rPr>
            <w:color w:val="000000" w:themeColor="text1"/>
          </w:rPr>
          <w:t xml:space="preserve"> </w:t>
        </w:r>
      </w:ins>
      <w:del w:id="230" w:author="Pasley, Heather (A&amp;F, Toowoomba)" w:date="2021-02-06T15:53:00Z">
        <w:r w:rsidRPr="005B6973" w:rsidDel="00F06E26">
          <w:rPr>
            <w:color w:val="000000" w:themeColor="text1"/>
          </w:rPr>
          <w:delText>: f</w:delText>
        </w:r>
      </w:del>
      <w:ins w:id="231" w:author="Pasley, Heather (A&amp;F, Toowoomba)" w:date="2021-02-06T15:53:00Z">
        <w:r w:rsidR="00F06E26">
          <w:rPr>
            <w:color w:val="000000" w:themeColor="text1"/>
          </w:rPr>
          <w:t>F</w:t>
        </w:r>
      </w:ins>
      <w:r w:rsidRPr="005B6973">
        <w:rPr>
          <w:color w:val="000000" w:themeColor="text1"/>
        </w:rPr>
        <w:t>or instance, the drainage experimental site with the most plots in the US Midwest has 72 plots, but the plots are small (~0.05 ha) [1</w:t>
      </w:r>
      <w:r>
        <w:rPr>
          <w:color w:val="000000" w:themeColor="text1"/>
        </w:rPr>
        <w:t>1</w:t>
      </w:r>
      <w:r w:rsidRPr="005B6973">
        <w:rPr>
          <w:color w:val="000000" w:themeColor="text1"/>
        </w:rPr>
        <w:t>].</w:t>
      </w:r>
      <w:r w:rsidRPr="005B6973">
        <w:rPr>
          <w:color w:val="FF0000"/>
        </w:rPr>
        <w:t xml:space="preserve"> </w:t>
      </w:r>
      <w:r w:rsidRPr="005B6973">
        <w:rPr>
          <w:color w:val="000000" w:themeColor="text1"/>
        </w:rPr>
        <w:t xml:space="preserve">Using cropping system and statistical models to expand upon field experiments is the only way to delineate the complex relationships between N rate, AONR, and leaching. </w:t>
      </w:r>
    </w:p>
    <w:p w14:paraId="27B7B8DF" w14:textId="77777777" w:rsidR="005B6973" w:rsidRPr="005B6973" w:rsidRDefault="005B6973" w:rsidP="00F80153">
      <w:pPr>
        <w:rPr>
          <w:color w:val="000000" w:themeColor="text1"/>
        </w:rPr>
      </w:pPr>
    </w:p>
    <w:p w14:paraId="0983DD1A" w14:textId="3B6647C1" w:rsidR="001D0F99" w:rsidRPr="005B6973" w:rsidRDefault="00227D11" w:rsidP="00F80153">
      <w:pPr>
        <w:rPr>
          <w:color w:val="000000" w:themeColor="text1"/>
        </w:rPr>
      </w:pPr>
      <w:r w:rsidRPr="005B6973">
        <w:rPr>
          <w:color w:val="000000" w:themeColor="text1"/>
        </w:rPr>
        <w:t>4.4</w:t>
      </w:r>
      <w:r w:rsidR="001D0F99" w:rsidRPr="005B6973">
        <w:rPr>
          <w:color w:val="000000" w:themeColor="text1"/>
        </w:rPr>
        <w:t xml:space="preserve"> Implications of </w:t>
      </w:r>
      <w:r w:rsidR="007B6D31">
        <w:rPr>
          <w:color w:val="000000" w:themeColor="text1"/>
        </w:rPr>
        <w:t>F</w:t>
      </w:r>
      <w:r w:rsidR="001D0F99" w:rsidRPr="005B6973">
        <w:rPr>
          <w:color w:val="000000" w:themeColor="text1"/>
        </w:rPr>
        <w:t>indings</w:t>
      </w:r>
    </w:p>
    <w:p w14:paraId="0B7DD5AC" w14:textId="462E23DF" w:rsidR="00950105" w:rsidRPr="00843519" w:rsidRDefault="00865962" w:rsidP="00F80153">
      <w:pPr>
        <w:rPr>
          <w:color w:val="000000" w:themeColor="text1"/>
        </w:rPr>
      </w:pPr>
      <w:r w:rsidRPr="005B6973">
        <w:rPr>
          <w:color w:val="000000" w:themeColor="text1"/>
        </w:rPr>
        <w:t>The</w:t>
      </w:r>
      <w:r w:rsidR="00227D11" w:rsidRPr="005B6973">
        <w:rPr>
          <w:color w:val="000000" w:themeColor="text1"/>
        </w:rPr>
        <w:t xml:space="preserve"> smaller</w:t>
      </w:r>
      <w:r w:rsidR="00B136A9" w:rsidRPr="005B6973">
        <w:rPr>
          <w:color w:val="000000" w:themeColor="text1"/>
        </w:rPr>
        <w:t xml:space="preserve"> </w:t>
      </w:r>
      <w:r w:rsidR="00D17D50" w:rsidRPr="005B6973">
        <w:rPr>
          <w:color w:val="000000" w:themeColor="text1"/>
        </w:rPr>
        <w:t>buffer</w:t>
      </w:r>
      <w:r w:rsidR="00362607" w:rsidRPr="005B6973">
        <w:rPr>
          <w:color w:val="000000" w:themeColor="text1"/>
        </w:rPr>
        <w:t xml:space="preserve"> under </w:t>
      </w:r>
      <w:r w:rsidR="004117F8" w:rsidRPr="005B6973">
        <w:rPr>
          <w:color w:val="000000" w:themeColor="text1"/>
        </w:rPr>
        <w:t xml:space="preserve">continuous maize </w:t>
      </w:r>
      <w:r w:rsidR="00AD47BE" w:rsidRPr="005B6973">
        <w:rPr>
          <w:color w:val="000000" w:themeColor="text1"/>
        </w:rPr>
        <w:t>suggest</w:t>
      </w:r>
      <w:r w:rsidR="00227D11" w:rsidRPr="005B6973">
        <w:rPr>
          <w:color w:val="000000" w:themeColor="text1"/>
        </w:rPr>
        <w:t>s that the risk of negatively imp</w:t>
      </w:r>
      <w:r w:rsidR="00362607" w:rsidRPr="005B6973">
        <w:rPr>
          <w:color w:val="000000" w:themeColor="text1"/>
        </w:rPr>
        <w:t xml:space="preserve">acting groundwater quality in </w:t>
      </w:r>
      <w:r w:rsidR="00157D92" w:rsidRPr="005B6973">
        <w:rPr>
          <w:color w:val="000000" w:themeColor="text1"/>
        </w:rPr>
        <w:t>continuous maize</w:t>
      </w:r>
      <w:r w:rsidR="004117F8" w:rsidRPr="005B6973">
        <w:rPr>
          <w:color w:val="000000" w:themeColor="text1"/>
        </w:rPr>
        <w:t xml:space="preserve"> </w:t>
      </w:r>
      <w:r w:rsidR="00227D11" w:rsidRPr="005B6973">
        <w:rPr>
          <w:color w:val="000000" w:themeColor="text1"/>
        </w:rPr>
        <w:t xml:space="preserve">is </w:t>
      </w:r>
      <w:r w:rsidR="00227D11" w:rsidRPr="00843519">
        <w:rPr>
          <w:color w:val="000000" w:themeColor="text1"/>
        </w:rPr>
        <w:t xml:space="preserve">much greater than in </w:t>
      </w:r>
      <w:r w:rsidR="00C21E96" w:rsidRPr="00843519">
        <w:rPr>
          <w:color w:val="000000" w:themeColor="text1"/>
        </w:rPr>
        <w:t>a maize-soybean rotation</w:t>
      </w:r>
      <w:r w:rsidR="00227D11" w:rsidRPr="00843519">
        <w:rPr>
          <w:color w:val="000000" w:themeColor="text1"/>
        </w:rPr>
        <w:t xml:space="preserve">. </w:t>
      </w:r>
    </w:p>
    <w:p w14:paraId="2EC868E0" w14:textId="5816C3F2" w:rsidR="00950105" w:rsidRDefault="00D803F8" w:rsidP="00F80153">
      <w:pPr>
        <w:rPr>
          <w:color w:val="000000" w:themeColor="text1"/>
        </w:rPr>
      </w:pPr>
      <w:r w:rsidRPr="00843519">
        <w:rPr>
          <w:color w:val="000000" w:themeColor="text1"/>
        </w:rPr>
        <w:t xml:space="preserve">After conducting a state-wide survey, </w:t>
      </w:r>
      <w:r w:rsidR="006A799F" w:rsidRPr="00843519">
        <w:rPr>
          <w:color w:val="000000" w:themeColor="text1"/>
        </w:rPr>
        <w:t xml:space="preserve">Sellars et al. </w:t>
      </w:r>
      <w:r w:rsidR="00683199" w:rsidRPr="00843519">
        <w:rPr>
          <w:color w:val="000000" w:themeColor="text1"/>
        </w:rPr>
        <w:t>[</w:t>
      </w:r>
      <w:r w:rsidR="00CC4826" w:rsidRPr="00843519">
        <w:rPr>
          <w:color w:val="000000" w:themeColor="text1"/>
        </w:rPr>
        <w:t>6</w:t>
      </w:r>
      <w:r w:rsidR="0081317F">
        <w:rPr>
          <w:color w:val="000000" w:themeColor="text1"/>
        </w:rPr>
        <w:t>9</w:t>
      </w:r>
      <w:r w:rsidR="00683199" w:rsidRPr="00843519">
        <w:rPr>
          <w:color w:val="000000" w:themeColor="text1"/>
        </w:rPr>
        <w:t xml:space="preserve">] </w:t>
      </w:r>
      <w:r w:rsidR="00157D92" w:rsidRPr="00843519">
        <w:rPr>
          <w:color w:val="000000" w:themeColor="text1"/>
        </w:rPr>
        <w:t xml:space="preserve">reported </w:t>
      </w:r>
      <w:r w:rsidR="006A799F" w:rsidRPr="00843519">
        <w:rPr>
          <w:color w:val="000000" w:themeColor="text1"/>
        </w:rPr>
        <w:t xml:space="preserve">that 67% of fields in Illinois received </w:t>
      </w:r>
      <w:r w:rsidR="00AF118E" w:rsidRPr="00843519">
        <w:rPr>
          <w:color w:val="000000" w:themeColor="text1"/>
        </w:rPr>
        <w:t xml:space="preserve">N fertilizer rates </w:t>
      </w:r>
      <w:r w:rsidR="006A799F" w:rsidRPr="00843519">
        <w:rPr>
          <w:color w:val="000000" w:themeColor="text1"/>
        </w:rPr>
        <w:t xml:space="preserve">that exceeded the </w:t>
      </w:r>
      <w:r w:rsidR="00C21E96" w:rsidRPr="00843519">
        <w:rPr>
          <w:color w:val="000000" w:themeColor="text1"/>
        </w:rPr>
        <w:t>AONR</w:t>
      </w:r>
      <w:r w:rsidR="00AF118E" w:rsidRPr="00843519">
        <w:rPr>
          <w:color w:val="000000" w:themeColor="text1"/>
        </w:rPr>
        <w:t>.</w:t>
      </w:r>
      <w:r w:rsidR="00020BDD" w:rsidRPr="00843519">
        <w:rPr>
          <w:color w:val="000000" w:themeColor="text1"/>
        </w:rPr>
        <w:t xml:space="preserve"> Combining their findings with our own </w:t>
      </w:r>
      <w:ins w:id="232" w:author="Pasley, Heather (A&amp;F, Toowoomba)" w:date="2021-02-06T15:53:00Z">
        <w:r w:rsidR="00F06E26">
          <w:rPr>
            <w:color w:val="000000" w:themeColor="text1"/>
          </w:rPr>
          <w:t>demonstrat</w:t>
        </w:r>
      </w:ins>
      <w:ins w:id="233" w:author="Pasley, Heather (A&amp;F, Toowoomba)" w:date="2021-02-06T15:54:00Z">
        <w:r w:rsidR="00F06E26">
          <w:rPr>
            <w:color w:val="000000" w:themeColor="text1"/>
          </w:rPr>
          <w:t>es</w:t>
        </w:r>
      </w:ins>
      <w:del w:id="234" w:author="Pasley, Heather (A&amp;F, Toowoomba)" w:date="2021-02-06T15:53:00Z">
        <w:r w:rsidR="00020BDD" w:rsidRPr="00843519" w:rsidDel="00F06E26">
          <w:rPr>
            <w:color w:val="000000" w:themeColor="text1"/>
          </w:rPr>
          <w:delText>can provide a sense of</w:delText>
        </w:r>
      </w:del>
      <w:r w:rsidR="00020BDD" w:rsidRPr="00843519">
        <w:rPr>
          <w:color w:val="000000" w:themeColor="text1"/>
        </w:rPr>
        <w:t xml:space="preserve"> the potential </w:t>
      </w:r>
      <w:r w:rsidR="00B65AE2" w:rsidRPr="00843519">
        <w:rPr>
          <w:color w:val="000000" w:themeColor="text1"/>
        </w:rPr>
        <w:t>impact replacing continuous maize with a maize-soybean rotation can have on NO</w:t>
      </w:r>
      <w:r w:rsidR="00B65AE2" w:rsidRPr="00843519">
        <w:rPr>
          <w:color w:val="000000" w:themeColor="text1"/>
          <w:vertAlign w:val="subscript"/>
        </w:rPr>
        <w:t>3</w:t>
      </w:r>
      <w:r w:rsidR="00B65AE2" w:rsidRPr="00843519">
        <w:rPr>
          <w:color w:val="000000" w:themeColor="text1"/>
        </w:rPr>
        <w:t xml:space="preserve">-N leaching in the U.S. Midwest. </w:t>
      </w:r>
      <w:r w:rsidR="00516F95" w:rsidRPr="00843519">
        <w:rPr>
          <w:color w:val="000000" w:themeColor="text1"/>
        </w:rPr>
        <w:t>Assuming that statistic</w:t>
      </w:r>
      <w:ins w:id="235" w:author="Pasley, Heather (A&amp;F, Toowoomba)" w:date="2021-02-07T11:05:00Z">
        <w:r w:rsidR="009A1558">
          <w:rPr>
            <w:color w:val="000000" w:themeColor="text1"/>
          </w:rPr>
          <w:t xml:space="preserve"> from Illinois</w:t>
        </w:r>
      </w:ins>
      <w:r w:rsidR="00516F95" w:rsidRPr="00843519">
        <w:rPr>
          <w:color w:val="000000" w:themeColor="text1"/>
        </w:rPr>
        <w:t xml:space="preserve"> is consistent across cropping systems and states</w:t>
      </w:r>
      <w:r w:rsidR="00C21E96" w:rsidRPr="00843519">
        <w:rPr>
          <w:color w:val="000000" w:themeColor="text1"/>
        </w:rPr>
        <w:t xml:space="preserve"> (i.e. 67% of all continuous/rotated maize in the U.S. Midwest receives too much N)</w:t>
      </w:r>
      <w:r w:rsidR="00516F95" w:rsidRPr="00843519">
        <w:rPr>
          <w:color w:val="000000" w:themeColor="text1"/>
        </w:rPr>
        <w:t xml:space="preserve">, changing from </w:t>
      </w:r>
      <w:r w:rsidR="004117F8" w:rsidRPr="00843519">
        <w:rPr>
          <w:color w:val="000000" w:themeColor="text1"/>
        </w:rPr>
        <w:t xml:space="preserve">continuous maize </w:t>
      </w:r>
      <w:r w:rsidR="00516F95" w:rsidRPr="00843519">
        <w:rPr>
          <w:color w:val="000000" w:themeColor="text1"/>
        </w:rPr>
        <w:t>t</w:t>
      </w:r>
      <w:r w:rsidR="00D74943" w:rsidRPr="00843519">
        <w:rPr>
          <w:color w:val="000000" w:themeColor="text1"/>
        </w:rPr>
        <w:t xml:space="preserve">o rotated maize </w:t>
      </w:r>
      <w:r w:rsidR="00C21E96" w:rsidRPr="00843519">
        <w:rPr>
          <w:color w:val="000000" w:themeColor="text1"/>
        </w:rPr>
        <w:t>could</w:t>
      </w:r>
      <w:r w:rsidR="00D74943" w:rsidRPr="00843519">
        <w:rPr>
          <w:color w:val="000000" w:themeColor="text1"/>
        </w:rPr>
        <w:t xml:space="preserve"> </w:t>
      </w:r>
      <w:r w:rsidR="00EB2C5C" w:rsidRPr="00843519">
        <w:rPr>
          <w:color w:val="000000" w:themeColor="text1"/>
        </w:rPr>
        <w:t xml:space="preserve">greatly </w:t>
      </w:r>
      <w:r w:rsidR="00516F95" w:rsidRPr="00843519">
        <w:rPr>
          <w:color w:val="000000" w:themeColor="text1"/>
        </w:rPr>
        <w:t>reduce the leaching from around 5 million hectares (16%) of cropland across the</w:t>
      </w:r>
      <w:r w:rsidR="00516F95" w:rsidRPr="005B6973">
        <w:rPr>
          <w:color w:val="000000" w:themeColor="text1"/>
        </w:rPr>
        <w:t xml:space="preserve"> U.S. Midwest.</w:t>
      </w:r>
      <w:r w:rsidR="00035B28" w:rsidRPr="005B6973">
        <w:rPr>
          <w:color w:val="000000" w:themeColor="text1"/>
        </w:rPr>
        <w:t xml:space="preserve"> </w:t>
      </w:r>
      <w:r w:rsidR="00AF118E" w:rsidRPr="005B6973">
        <w:rPr>
          <w:color w:val="000000" w:themeColor="text1"/>
        </w:rPr>
        <w:t>A larger buffer</w:t>
      </w:r>
      <w:r w:rsidR="003503EC" w:rsidRPr="005B6973">
        <w:rPr>
          <w:color w:val="000000" w:themeColor="text1"/>
        </w:rPr>
        <w:t xml:space="preserve"> between the AONR and breakpoint</w:t>
      </w:r>
      <w:r w:rsidR="00AF118E" w:rsidRPr="005B6973">
        <w:rPr>
          <w:color w:val="000000" w:themeColor="text1"/>
        </w:rPr>
        <w:t xml:space="preserve"> can reduce the risk that fertilizer over</w:t>
      </w:r>
      <w:r w:rsidR="00516F95" w:rsidRPr="005B6973">
        <w:rPr>
          <w:color w:val="000000" w:themeColor="text1"/>
        </w:rPr>
        <w:t>-</w:t>
      </w:r>
      <w:r w:rsidR="00AF118E" w:rsidRPr="005B6973">
        <w:rPr>
          <w:color w:val="000000" w:themeColor="text1"/>
        </w:rPr>
        <w:t>application</w:t>
      </w:r>
      <w:r w:rsidR="00516F95" w:rsidRPr="005B6973">
        <w:rPr>
          <w:color w:val="000000" w:themeColor="text1"/>
        </w:rPr>
        <w:t xml:space="preserve"> leads to groundwater contamination.</w:t>
      </w:r>
      <w:r w:rsidR="00035B28" w:rsidRPr="005B6973">
        <w:rPr>
          <w:color w:val="000000" w:themeColor="text1"/>
        </w:rPr>
        <w:t xml:space="preserve"> </w:t>
      </w:r>
    </w:p>
    <w:p w14:paraId="42AA5C0F" w14:textId="77777777" w:rsidR="005B6973" w:rsidRPr="005B6973" w:rsidRDefault="005B6973" w:rsidP="00F80153">
      <w:pPr>
        <w:rPr>
          <w:color w:val="000000" w:themeColor="text1"/>
        </w:rPr>
      </w:pPr>
    </w:p>
    <w:p w14:paraId="1B0EBCB4" w14:textId="499DBE4B" w:rsidR="006917CD" w:rsidRDefault="00035B28" w:rsidP="00F80153">
      <w:pPr>
        <w:rPr>
          <w:color w:val="000000" w:themeColor="text1"/>
        </w:rPr>
      </w:pPr>
      <w:r w:rsidRPr="005B6973">
        <w:rPr>
          <w:color w:val="000000" w:themeColor="text1"/>
        </w:rPr>
        <w:t xml:space="preserve">This </w:t>
      </w:r>
      <w:r w:rsidR="004F416D" w:rsidRPr="005B6973">
        <w:rPr>
          <w:color w:val="000000" w:themeColor="text1"/>
        </w:rPr>
        <w:t xml:space="preserve">cropping system </w:t>
      </w:r>
      <w:r w:rsidRPr="005B6973">
        <w:rPr>
          <w:color w:val="000000" w:themeColor="text1"/>
        </w:rPr>
        <w:t>approach to reducin</w:t>
      </w:r>
      <w:r w:rsidR="00D34CEB" w:rsidRPr="005B6973">
        <w:rPr>
          <w:color w:val="000000" w:themeColor="text1"/>
        </w:rPr>
        <w:t xml:space="preserve">g N leaching </w:t>
      </w:r>
      <w:r w:rsidR="00A119EC" w:rsidRPr="005B6973">
        <w:rPr>
          <w:color w:val="000000" w:themeColor="text1"/>
        </w:rPr>
        <w:t>is an</w:t>
      </w:r>
      <w:r w:rsidR="009F3F2B" w:rsidRPr="005B6973">
        <w:rPr>
          <w:color w:val="000000" w:themeColor="text1"/>
        </w:rPr>
        <w:t xml:space="preserve"> inexpensive</w:t>
      </w:r>
      <w:r w:rsidR="00A119EC" w:rsidRPr="005B6973">
        <w:rPr>
          <w:color w:val="000000" w:themeColor="text1"/>
        </w:rPr>
        <w:t xml:space="preserve"> but effective</w:t>
      </w:r>
      <w:r w:rsidR="004F416D" w:rsidRPr="005B6973">
        <w:rPr>
          <w:color w:val="000000" w:themeColor="text1"/>
        </w:rPr>
        <w:t xml:space="preserve"> N</w:t>
      </w:r>
      <w:r w:rsidRPr="005B6973">
        <w:rPr>
          <w:color w:val="000000" w:themeColor="text1"/>
        </w:rPr>
        <w:t xml:space="preserve"> leaching-mitiga</w:t>
      </w:r>
      <w:r w:rsidR="00E704ED" w:rsidRPr="005B6973">
        <w:rPr>
          <w:color w:val="000000" w:themeColor="text1"/>
        </w:rPr>
        <w:t xml:space="preserve">ting </w:t>
      </w:r>
      <w:r w:rsidR="009F3F2B" w:rsidRPr="005B6973">
        <w:rPr>
          <w:color w:val="000000" w:themeColor="text1"/>
        </w:rPr>
        <w:t>strategy</w:t>
      </w:r>
      <w:r w:rsidR="00E704ED" w:rsidRPr="005B6973">
        <w:rPr>
          <w:color w:val="000000" w:themeColor="text1"/>
        </w:rPr>
        <w:t xml:space="preserve"> [</w:t>
      </w:r>
      <w:r w:rsidR="0081317F">
        <w:rPr>
          <w:color w:val="000000" w:themeColor="text1"/>
        </w:rPr>
        <w:t>70</w:t>
      </w:r>
      <w:r w:rsidR="00E704ED" w:rsidRPr="005B6973">
        <w:rPr>
          <w:color w:val="000000" w:themeColor="text1"/>
        </w:rPr>
        <w:t>].</w:t>
      </w:r>
      <w:r w:rsidR="00AF118E" w:rsidRPr="005B6973">
        <w:rPr>
          <w:color w:val="000000" w:themeColor="text1"/>
        </w:rPr>
        <w:t xml:space="preserve"> </w:t>
      </w:r>
      <w:r w:rsidR="005960A8" w:rsidRPr="005B6973">
        <w:rPr>
          <w:color w:val="000000" w:themeColor="text1"/>
        </w:rPr>
        <w:t>Nevertheless</w:t>
      </w:r>
      <w:r w:rsidR="0027224A" w:rsidRPr="005B6973">
        <w:rPr>
          <w:color w:val="000000" w:themeColor="text1"/>
        </w:rPr>
        <w:t>, t</w:t>
      </w:r>
      <w:r w:rsidR="004F416D" w:rsidRPr="005B6973">
        <w:rPr>
          <w:color w:val="000000" w:themeColor="text1"/>
        </w:rPr>
        <w:t xml:space="preserve">here is room for improvement </w:t>
      </w:r>
      <w:r w:rsidR="003D4C4B" w:rsidRPr="005B6973">
        <w:rPr>
          <w:color w:val="000000" w:themeColor="text1"/>
        </w:rPr>
        <w:t>as there</w:t>
      </w:r>
      <w:r w:rsidR="004F416D" w:rsidRPr="005B6973">
        <w:rPr>
          <w:color w:val="000000" w:themeColor="text1"/>
        </w:rPr>
        <w:t xml:space="preserve"> </w:t>
      </w:r>
      <w:r w:rsidR="003D4C4B" w:rsidRPr="005B6973">
        <w:rPr>
          <w:color w:val="000000" w:themeColor="text1"/>
        </w:rPr>
        <w:t xml:space="preserve">has been </w:t>
      </w:r>
      <w:r w:rsidR="004F416D" w:rsidRPr="005B6973">
        <w:rPr>
          <w:color w:val="000000" w:themeColor="text1"/>
        </w:rPr>
        <w:t>very little research</w:t>
      </w:r>
      <w:r w:rsidR="00D74943" w:rsidRPr="005B6973">
        <w:rPr>
          <w:color w:val="000000" w:themeColor="text1"/>
        </w:rPr>
        <w:t xml:space="preserve"> on what might be a more desirable rotation crop in simple</w:t>
      </w:r>
      <w:r w:rsidR="00896AD0" w:rsidRPr="005B6973">
        <w:rPr>
          <w:color w:val="000000" w:themeColor="text1"/>
        </w:rPr>
        <w:t xml:space="preserve"> </w:t>
      </w:r>
      <w:r w:rsidR="003503EC" w:rsidRPr="005B6973">
        <w:rPr>
          <w:color w:val="000000" w:themeColor="text1"/>
        </w:rPr>
        <w:t xml:space="preserve">U.S. </w:t>
      </w:r>
      <w:r w:rsidR="00896AD0" w:rsidRPr="005B6973">
        <w:rPr>
          <w:color w:val="000000" w:themeColor="text1"/>
        </w:rPr>
        <w:t>Midwestern</w:t>
      </w:r>
      <w:r w:rsidR="00D74943" w:rsidRPr="005B6973">
        <w:rPr>
          <w:color w:val="000000" w:themeColor="text1"/>
        </w:rPr>
        <w:t xml:space="preserve"> two-crop rotations</w:t>
      </w:r>
      <w:r w:rsidR="003D4C4B" w:rsidRPr="005B6973">
        <w:rPr>
          <w:color w:val="000000" w:themeColor="text1"/>
        </w:rPr>
        <w:t xml:space="preserve"> from a leaching perspective</w:t>
      </w:r>
      <w:r w:rsidR="004117F8" w:rsidRPr="005B6973">
        <w:rPr>
          <w:color w:val="000000" w:themeColor="text1"/>
        </w:rPr>
        <w:t>.</w:t>
      </w:r>
    </w:p>
    <w:p w14:paraId="43C8C467" w14:textId="77777777" w:rsidR="005B6973" w:rsidRPr="005B6973" w:rsidRDefault="005B6973" w:rsidP="00F80153">
      <w:pPr>
        <w:rPr>
          <w:color w:val="000000" w:themeColor="text1"/>
        </w:rPr>
      </w:pPr>
    </w:p>
    <w:p w14:paraId="1F6A0CF3" w14:textId="656E9108" w:rsidR="001D0F99" w:rsidRPr="005B6973" w:rsidRDefault="00714158" w:rsidP="00F80153">
      <w:pPr>
        <w:rPr>
          <w:b/>
          <w:color w:val="000000" w:themeColor="text1"/>
        </w:rPr>
      </w:pPr>
      <w:r w:rsidRPr="005B6973">
        <w:rPr>
          <w:b/>
          <w:color w:val="000000" w:themeColor="text1"/>
        </w:rPr>
        <w:t xml:space="preserve">5. </w:t>
      </w:r>
      <w:r w:rsidR="001D0F99" w:rsidRPr="005B6973">
        <w:rPr>
          <w:b/>
          <w:color w:val="000000" w:themeColor="text1"/>
        </w:rPr>
        <w:t>Conclusion</w:t>
      </w:r>
    </w:p>
    <w:p w14:paraId="321DB3E1" w14:textId="1A5B8769" w:rsidR="001D0F99" w:rsidRDefault="009F1699" w:rsidP="00F80153">
      <w:pPr>
        <w:rPr>
          <w:color w:val="000000" w:themeColor="text1"/>
        </w:rPr>
      </w:pPr>
      <w:r w:rsidRPr="005B6973">
        <w:rPr>
          <w:color w:val="000000" w:themeColor="text1"/>
        </w:rPr>
        <w:t xml:space="preserve">The cropping system </w:t>
      </w:r>
      <w:r w:rsidR="00F3692C" w:rsidRPr="005B6973">
        <w:rPr>
          <w:color w:val="000000" w:themeColor="text1"/>
        </w:rPr>
        <w:t xml:space="preserve">selection plays a significant role in defining </w:t>
      </w:r>
      <w:r w:rsidRPr="005B6973">
        <w:rPr>
          <w:color w:val="000000" w:themeColor="text1"/>
        </w:rPr>
        <w:t>the degree to which fertilizer N rate impacts NO</w:t>
      </w:r>
      <w:r w:rsidRPr="005B6973">
        <w:rPr>
          <w:color w:val="000000" w:themeColor="text1"/>
          <w:vertAlign w:val="subscript"/>
        </w:rPr>
        <w:t>3</w:t>
      </w:r>
      <w:r w:rsidRPr="005B6973">
        <w:rPr>
          <w:color w:val="000000" w:themeColor="text1"/>
        </w:rPr>
        <w:t xml:space="preserve">-N leaching as well as </w:t>
      </w:r>
      <w:r w:rsidR="00A119EC" w:rsidRPr="005B6973">
        <w:rPr>
          <w:color w:val="000000" w:themeColor="text1"/>
        </w:rPr>
        <w:t>the</w:t>
      </w:r>
      <w:r w:rsidRPr="005B6973">
        <w:rPr>
          <w:color w:val="000000" w:themeColor="text1"/>
        </w:rPr>
        <w:t xml:space="preserve"> rate </w:t>
      </w:r>
      <w:r w:rsidR="00A119EC" w:rsidRPr="005B6973">
        <w:rPr>
          <w:color w:val="000000" w:themeColor="text1"/>
        </w:rPr>
        <w:t>above which</w:t>
      </w:r>
      <w:r w:rsidRPr="005B6973">
        <w:rPr>
          <w:color w:val="000000" w:themeColor="text1"/>
        </w:rPr>
        <w:t xml:space="preserve"> leaching increases significantly. Our findings were robust across both environment and climate variability and </w:t>
      </w:r>
      <w:r w:rsidR="00971DC1" w:rsidRPr="005B6973">
        <w:rPr>
          <w:color w:val="000000" w:themeColor="text1"/>
        </w:rPr>
        <w:t xml:space="preserve">can </w:t>
      </w:r>
      <w:r w:rsidRPr="005B6973">
        <w:rPr>
          <w:color w:val="000000" w:themeColor="text1"/>
        </w:rPr>
        <w:t xml:space="preserve">provide sound guidance for how farmers can mitigate groundwater </w:t>
      </w:r>
      <w:r w:rsidR="00A84A47" w:rsidRPr="005B6973">
        <w:rPr>
          <w:color w:val="000000" w:themeColor="text1"/>
        </w:rPr>
        <w:t>contamination</w:t>
      </w:r>
      <w:r w:rsidRPr="005B6973">
        <w:rPr>
          <w:color w:val="000000" w:themeColor="text1"/>
        </w:rPr>
        <w:t xml:space="preserve">. </w:t>
      </w:r>
    </w:p>
    <w:p w14:paraId="4466844A" w14:textId="77777777" w:rsidR="005B6973" w:rsidRPr="005B6973" w:rsidRDefault="005B6973" w:rsidP="00F80153">
      <w:pPr>
        <w:rPr>
          <w:color w:val="000000" w:themeColor="text1"/>
        </w:rPr>
      </w:pPr>
    </w:p>
    <w:p w14:paraId="4F0E9577" w14:textId="77777777" w:rsidR="00157D92" w:rsidRPr="005B6973" w:rsidRDefault="00157D92" w:rsidP="00F80153">
      <w:pPr>
        <w:spacing w:line="276" w:lineRule="auto"/>
        <w:rPr>
          <w:b/>
          <w:color w:val="000000" w:themeColor="text1"/>
        </w:rPr>
      </w:pPr>
      <w:r w:rsidRPr="005B6973">
        <w:rPr>
          <w:b/>
          <w:color w:val="000000" w:themeColor="text1"/>
        </w:rPr>
        <w:t>Acknowledgments</w:t>
      </w:r>
    </w:p>
    <w:p w14:paraId="6BB6635B" w14:textId="0BCA9741" w:rsidR="00157D92" w:rsidRPr="005B6973" w:rsidRDefault="00157D92" w:rsidP="00A119EC">
      <w:pPr>
        <w:pStyle w:val="Body"/>
        <w:spacing w:after="160"/>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This work was supported </w:t>
      </w:r>
      <w:r w:rsidR="00AE48CA">
        <w:rPr>
          <w:rFonts w:ascii="Times New Roman" w:hAnsi="Times New Roman" w:cs="Times New Roman"/>
          <w:color w:val="000000" w:themeColor="text1"/>
          <w:sz w:val="24"/>
          <w:szCs w:val="24"/>
        </w:rPr>
        <w:t xml:space="preserve">in part </w:t>
      </w:r>
      <w:r w:rsidRPr="005B6973">
        <w:rPr>
          <w:rFonts w:ascii="Times New Roman" w:hAnsi="Times New Roman" w:cs="Times New Roman"/>
          <w:color w:val="000000" w:themeColor="text1"/>
          <w:sz w:val="24"/>
          <w:szCs w:val="24"/>
        </w:rPr>
        <w:t xml:space="preserve">by the </w:t>
      </w:r>
      <w:r w:rsidR="00F51011" w:rsidRPr="005B6973">
        <w:rPr>
          <w:rFonts w:ascii="Times New Roman" w:hAnsi="Times New Roman" w:cs="Times New Roman"/>
          <w:color w:val="000000" w:themeColor="text1"/>
          <w:sz w:val="24"/>
          <w:szCs w:val="24"/>
        </w:rPr>
        <w:t xml:space="preserve">Iowa Nutrient Reduction Center, the </w:t>
      </w:r>
      <w:r w:rsidRPr="005B6973">
        <w:rPr>
          <w:rFonts w:ascii="Times New Roman" w:hAnsi="Times New Roman" w:cs="Times New Roman"/>
          <w:color w:val="000000" w:themeColor="text1"/>
          <w:sz w:val="24"/>
          <w:szCs w:val="24"/>
          <w:shd w:val="clear" w:color="auto" w:fill="FFFFFF"/>
        </w:rPr>
        <w:t xml:space="preserve">Foundation for Food and Agricultural Research (#534264), Iowa Crop Improvement Association, </w:t>
      </w:r>
      <w:r w:rsidRPr="005B6973">
        <w:rPr>
          <w:rFonts w:ascii="Times New Roman" w:hAnsi="Times New Roman" w:cs="Times New Roman"/>
          <w:color w:val="000000" w:themeColor="text1"/>
          <w:sz w:val="24"/>
          <w:szCs w:val="24"/>
        </w:rPr>
        <w:t xml:space="preserve">Iowa State University Plant Science Institute faculty scholar program, </w:t>
      </w:r>
      <w:r w:rsidRPr="005B6973">
        <w:rPr>
          <w:rFonts w:ascii="Times New Roman" w:hAnsi="Times New Roman" w:cs="Times New Roman"/>
          <w:color w:val="000000" w:themeColor="text1"/>
          <w:sz w:val="24"/>
          <w:szCs w:val="24"/>
          <w:shd w:val="clear" w:color="auto" w:fill="FFFFFF"/>
        </w:rPr>
        <w:t>NSF (#1830478)</w:t>
      </w:r>
      <w:r w:rsidR="00AE48CA">
        <w:rPr>
          <w:rFonts w:ascii="Times New Roman" w:hAnsi="Times New Roman" w:cs="Times New Roman"/>
          <w:color w:val="000000" w:themeColor="text1"/>
          <w:sz w:val="24"/>
          <w:szCs w:val="24"/>
          <w:shd w:val="clear" w:color="auto" w:fill="FFFFFF"/>
        </w:rPr>
        <w:t xml:space="preserve">, </w:t>
      </w:r>
      <w:bookmarkStart w:id="236" w:name="_Hlk46825265"/>
      <w:r w:rsidRPr="005B6973">
        <w:rPr>
          <w:rFonts w:ascii="Times New Roman" w:hAnsi="Times New Roman" w:cs="Times New Roman"/>
          <w:color w:val="000000" w:themeColor="text1"/>
          <w:sz w:val="24"/>
          <w:szCs w:val="24"/>
          <w:shd w:val="clear" w:color="auto" w:fill="FFFFFF"/>
        </w:rPr>
        <w:t>USDA-NIFA Hatch project (IOW</w:t>
      </w:r>
      <w:r w:rsidRPr="005B6973">
        <w:rPr>
          <w:rFonts w:ascii="Times New Roman" w:hAnsi="Times New Roman" w:cs="Times New Roman"/>
          <w:color w:val="000000" w:themeColor="text1"/>
          <w:sz w:val="24"/>
          <w:szCs w:val="24"/>
        </w:rPr>
        <w:t>10480)</w:t>
      </w:r>
      <w:r w:rsidR="00AE48CA">
        <w:rPr>
          <w:rFonts w:ascii="Times New Roman" w:hAnsi="Times New Roman" w:cs="Times New Roman"/>
          <w:color w:val="000000" w:themeColor="text1"/>
          <w:sz w:val="24"/>
          <w:szCs w:val="24"/>
        </w:rPr>
        <w:t>, and the National Science Foundation under grant No. DGE-1828942</w:t>
      </w:r>
      <w:r w:rsidRPr="005B6973">
        <w:rPr>
          <w:rFonts w:ascii="Times New Roman" w:hAnsi="Times New Roman" w:cs="Times New Roman"/>
          <w:color w:val="000000" w:themeColor="text1"/>
          <w:sz w:val="24"/>
          <w:szCs w:val="24"/>
        </w:rPr>
        <w:t xml:space="preserve">. </w:t>
      </w:r>
      <w:bookmarkEnd w:id="236"/>
      <w:r w:rsidRPr="005B6973">
        <w:rPr>
          <w:rFonts w:ascii="Times New Roman" w:hAnsi="Times New Roman" w:cs="Times New Roman"/>
          <w:color w:val="000000" w:themeColor="text1"/>
          <w:sz w:val="24"/>
          <w:szCs w:val="24"/>
          <w:shd w:val="clear" w:color="auto" w:fill="FFFFFF"/>
        </w:rPr>
        <w:t xml:space="preserve">We thank </w:t>
      </w:r>
      <w:r w:rsidRPr="005B6973">
        <w:rPr>
          <w:rFonts w:ascii="Times New Roman" w:hAnsi="Times New Roman" w:cs="Times New Roman"/>
          <w:color w:val="000000" w:themeColor="text1"/>
          <w:sz w:val="24"/>
          <w:szCs w:val="24"/>
        </w:rPr>
        <w:t>the APSIM Initiative for making the software publicly available and for ensuring software quality. We also thank</w:t>
      </w:r>
      <w:r w:rsidR="007012F6" w:rsidRPr="005B6973">
        <w:rPr>
          <w:rFonts w:ascii="Times New Roman" w:hAnsi="Times New Roman" w:cs="Times New Roman"/>
          <w:color w:val="000000" w:themeColor="text1"/>
          <w:sz w:val="24"/>
          <w:szCs w:val="24"/>
        </w:rPr>
        <w:t xml:space="preserve"> Drs. Fernando </w:t>
      </w:r>
      <w:proofErr w:type="spellStart"/>
      <w:r w:rsidR="007012F6" w:rsidRPr="005B6973">
        <w:rPr>
          <w:rFonts w:ascii="Times New Roman" w:hAnsi="Times New Roman" w:cs="Times New Roman"/>
          <w:color w:val="000000" w:themeColor="text1"/>
          <w:sz w:val="24"/>
          <w:szCs w:val="24"/>
        </w:rPr>
        <w:t>Miguez</w:t>
      </w:r>
      <w:proofErr w:type="spellEnd"/>
      <w:r w:rsidR="007012F6" w:rsidRPr="005B6973">
        <w:rPr>
          <w:rFonts w:ascii="Times New Roman" w:hAnsi="Times New Roman" w:cs="Times New Roman"/>
          <w:color w:val="000000" w:themeColor="text1"/>
          <w:sz w:val="24"/>
          <w:szCs w:val="24"/>
        </w:rPr>
        <w:t xml:space="preserve"> and Phillip Dixon for their guidance and statistical expertise and</w:t>
      </w:r>
      <w:r w:rsidRPr="005B6973">
        <w:rPr>
          <w:rFonts w:ascii="Times New Roman" w:hAnsi="Times New Roman" w:cs="Times New Roman"/>
          <w:color w:val="000000" w:themeColor="text1"/>
          <w:sz w:val="24"/>
          <w:szCs w:val="24"/>
        </w:rPr>
        <w:t xml:space="preserve"> </w:t>
      </w:r>
      <w:proofErr w:type="spellStart"/>
      <w:r w:rsidR="007012F6" w:rsidRPr="005B6973">
        <w:rPr>
          <w:rFonts w:ascii="Times New Roman" w:hAnsi="Times New Roman" w:cs="Times New Roman"/>
          <w:color w:val="000000" w:themeColor="text1"/>
          <w:sz w:val="24"/>
          <w:szCs w:val="24"/>
        </w:rPr>
        <w:t>Gerasimos</w:t>
      </w:r>
      <w:proofErr w:type="spellEnd"/>
      <w:r w:rsidR="007012F6" w:rsidRPr="005B6973">
        <w:rPr>
          <w:rFonts w:ascii="Times New Roman" w:hAnsi="Times New Roman" w:cs="Times New Roman"/>
          <w:color w:val="000000" w:themeColor="text1"/>
          <w:sz w:val="24"/>
          <w:szCs w:val="24"/>
        </w:rPr>
        <w:t xml:space="preserve"> G. </w:t>
      </w:r>
      <w:proofErr w:type="spellStart"/>
      <w:r w:rsidR="007012F6" w:rsidRPr="005B6973">
        <w:rPr>
          <w:rFonts w:ascii="Times New Roman" w:hAnsi="Times New Roman" w:cs="Times New Roman"/>
          <w:color w:val="000000" w:themeColor="text1"/>
          <w:sz w:val="24"/>
          <w:szCs w:val="24"/>
        </w:rPr>
        <w:t>Danalatos</w:t>
      </w:r>
      <w:proofErr w:type="spellEnd"/>
      <w:r w:rsidR="007012F6" w:rsidRPr="005B6973">
        <w:rPr>
          <w:rFonts w:ascii="Times New Roman" w:hAnsi="Times New Roman" w:cs="Times New Roman"/>
          <w:color w:val="000000" w:themeColor="text1"/>
          <w:sz w:val="24"/>
          <w:szCs w:val="24"/>
        </w:rPr>
        <w:t xml:space="preserve"> for his assistance via his GIS expertise</w:t>
      </w:r>
      <w:r w:rsidRPr="005B6973">
        <w:rPr>
          <w:rFonts w:ascii="Times New Roman" w:hAnsi="Times New Roman" w:cs="Times New Roman"/>
          <w:color w:val="000000" w:themeColor="text1"/>
          <w:sz w:val="24"/>
          <w:szCs w:val="24"/>
        </w:rPr>
        <w:t xml:space="preserve">. </w:t>
      </w:r>
    </w:p>
    <w:p w14:paraId="7EBC595E" w14:textId="77777777" w:rsidR="005B6973" w:rsidRPr="005B6973" w:rsidRDefault="005B6973" w:rsidP="005B6973">
      <w:pPr>
        <w:rPr>
          <w:shd w:val="clear" w:color="auto" w:fill="FFFFFF"/>
        </w:rPr>
      </w:pPr>
      <w:r w:rsidRPr="005B6973">
        <w:rPr>
          <w:b/>
          <w:bCs/>
          <w:shd w:val="clear" w:color="auto" w:fill="FFFFFF"/>
        </w:rPr>
        <w:t>Conflict of Interest Statement</w:t>
      </w:r>
    </w:p>
    <w:p w14:paraId="55F8BD74" w14:textId="52B13E2A" w:rsidR="005B6973" w:rsidRPr="00164E4F" w:rsidRDefault="005B6973" w:rsidP="00164E4F">
      <w:r w:rsidRPr="005B6973">
        <w:rPr>
          <w:shd w:val="clear" w:color="auto" w:fill="FFFFFF"/>
        </w:rPr>
        <w:t>The authors declare that the research was conducted in the absence of any commercial or financial relationships that could be construed as a potential conflict of interest.</w:t>
      </w:r>
    </w:p>
    <w:p w14:paraId="217B0F23" w14:textId="77777777" w:rsidR="00A119EC" w:rsidRPr="005B6973" w:rsidRDefault="00A119EC" w:rsidP="00A119EC">
      <w:pPr>
        <w:pStyle w:val="Body"/>
        <w:spacing w:after="160"/>
        <w:rPr>
          <w:rFonts w:ascii="Times New Roman" w:hAnsi="Times New Roman" w:cs="Times New Roman"/>
          <w:color w:val="000000" w:themeColor="text1"/>
          <w:sz w:val="24"/>
          <w:szCs w:val="24"/>
          <w:shd w:val="clear" w:color="auto" w:fill="FFFFFF"/>
        </w:rPr>
      </w:pPr>
    </w:p>
    <w:p w14:paraId="447AB27B" w14:textId="1A89F37E" w:rsidR="00C06D45" w:rsidRPr="005B6973" w:rsidRDefault="00C06D45" w:rsidP="00F80153">
      <w:pPr>
        <w:rPr>
          <w:b/>
          <w:bCs/>
          <w:color w:val="000000" w:themeColor="text1"/>
        </w:rPr>
      </w:pPr>
      <w:r w:rsidRPr="005B6973">
        <w:rPr>
          <w:b/>
          <w:bCs/>
          <w:color w:val="000000" w:themeColor="text1"/>
        </w:rPr>
        <w:t>References</w:t>
      </w:r>
    </w:p>
    <w:p w14:paraId="0759E374"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Zhou M and </w:t>
      </w:r>
      <w:proofErr w:type="spellStart"/>
      <w:r w:rsidRPr="005B6973">
        <w:rPr>
          <w:rFonts w:ascii="Times New Roman" w:hAnsi="Times New Roman" w:cs="Times New Roman"/>
          <w:color w:val="000000" w:themeColor="text1"/>
          <w:sz w:val="24"/>
          <w:szCs w:val="24"/>
        </w:rPr>
        <w:t>Butterbach-Bahl</w:t>
      </w:r>
      <w:proofErr w:type="spellEnd"/>
      <w:r w:rsidRPr="005B6973">
        <w:rPr>
          <w:rFonts w:ascii="Times New Roman" w:hAnsi="Times New Roman" w:cs="Times New Roman"/>
          <w:color w:val="000000" w:themeColor="text1"/>
          <w:sz w:val="24"/>
          <w:szCs w:val="24"/>
        </w:rPr>
        <w:t xml:space="preserve"> K 2014 Assessment of nitrate leaching loss on a yield-scaled basis from maize and wheat cropping systems </w:t>
      </w:r>
      <w:r w:rsidRPr="005B6973">
        <w:rPr>
          <w:rFonts w:ascii="Times New Roman" w:hAnsi="Times New Roman" w:cs="Times New Roman"/>
          <w:i/>
          <w:color w:val="000000" w:themeColor="text1"/>
          <w:sz w:val="24"/>
          <w:szCs w:val="24"/>
        </w:rPr>
        <w:t>Plant soil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347</w:t>
      </w:r>
      <w:r w:rsidRPr="005B6973">
        <w:rPr>
          <w:rFonts w:ascii="Times New Roman" w:hAnsi="Times New Roman" w:cs="Times New Roman"/>
          <w:color w:val="000000" w:themeColor="text1"/>
          <w:sz w:val="24"/>
          <w:szCs w:val="24"/>
        </w:rPr>
        <w:t xml:space="preserve"> 977-91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10.1007/s11104-013-1876-9</w:t>
      </w:r>
    </w:p>
    <w:p w14:paraId="1E778C65"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Dinnes</w:t>
      </w:r>
      <w:proofErr w:type="spellEnd"/>
      <w:r w:rsidRPr="005B6973">
        <w:rPr>
          <w:rFonts w:ascii="Times New Roman" w:hAnsi="Times New Roman" w:cs="Times New Roman"/>
          <w:color w:val="000000" w:themeColor="text1"/>
          <w:sz w:val="24"/>
          <w:szCs w:val="24"/>
        </w:rPr>
        <w:t xml:space="preserve"> D L, </w:t>
      </w:r>
      <w:proofErr w:type="spellStart"/>
      <w:r w:rsidRPr="005B6973">
        <w:rPr>
          <w:rFonts w:ascii="Times New Roman" w:hAnsi="Times New Roman" w:cs="Times New Roman"/>
          <w:color w:val="000000" w:themeColor="text1"/>
          <w:sz w:val="24"/>
          <w:szCs w:val="24"/>
        </w:rPr>
        <w:t>Karlen</w:t>
      </w:r>
      <w:proofErr w:type="spellEnd"/>
      <w:r w:rsidRPr="005B6973">
        <w:rPr>
          <w:rFonts w:ascii="Times New Roman" w:hAnsi="Times New Roman" w:cs="Times New Roman"/>
          <w:color w:val="000000" w:themeColor="text1"/>
          <w:sz w:val="24"/>
          <w:szCs w:val="24"/>
        </w:rPr>
        <w:t xml:space="preserve"> K L, Jaynes D B, Kasper T C, Hatfield J L, Colvin T S and </w:t>
      </w:r>
      <w:proofErr w:type="spellStart"/>
      <w:r w:rsidRPr="005B6973">
        <w:rPr>
          <w:rFonts w:ascii="Times New Roman" w:hAnsi="Times New Roman" w:cs="Times New Roman"/>
          <w:color w:val="000000" w:themeColor="text1"/>
          <w:sz w:val="24"/>
          <w:szCs w:val="24"/>
        </w:rPr>
        <w:t>Cambardella</w:t>
      </w:r>
      <w:proofErr w:type="spellEnd"/>
      <w:r w:rsidRPr="005B6973">
        <w:rPr>
          <w:rFonts w:ascii="Times New Roman" w:hAnsi="Times New Roman" w:cs="Times New Roman"/>
          <w:color w:val="000000" w:themeColor="text1"/>
          <w:sz w:val="24"/>
          <w:szCs w:val="24"/>
        </w:rPr>
        <w:t xml:space="preserve"> C A 2002 Nitrogen management strategies to reduce nitrate leaching in tile-drained midwestern soils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94</w:t>
      </w:r>
      <w:r w:rsidRPr="005B6973">
        <w:rPr>
          <w:rFonts w:ascii="Times New Roman" w:hAnsi="Times New Roman" w:cs="Times New Roman"/>
          <w:color w:val="000000" w:themeColor="text1"/>
          <w:sz w:val="24"/>
          <w:szCs w:val="24"/>
        </w:rPr>
        <w:t xml:space="preserve"> 153-71</w:t>
      </w:r>
    </w:p>
    <w:p w14:paraId="6B51BB75"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9915D42"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Moriasi</w:t>
      </w:r>
      <w:proofErr w:type="spellEnd"/>
      <w:r w:rsidRPr="005B6973">
        <w:rPr>
          <w:rFonts w:ascii="Times New Roman" w:hAnsi="Times New Roman" w:cs="Times New Roman"/>
          <w:color w:val="000000" w:themeColor="text1"/>
          <w:sz w:val="24"/>
          <w:szCs w:val="24"/>
        </w:rPr>
        <w:t xml:space="preserve"> D N, Gowda P H, Arnold J G, Mulla D J, Ale S and Steiner J L 2013 Modeling the impact of nitrogen fertilizer application and tile drain configuration on nitrate leaching using SWAT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130</w:t>
      </w:r>
      <w:r w:rsidRPr="005B6973">
        <w:rPr>
          <w:rFonts w:ascii="Times New Roman" w:hAnsi="Times New Roman" w:cs="Times New Roman"/>
          <w:color w:val="000000" w:themeColor="text1"/>
          <w:sz w:val="24"/>
          <w:szCs w:val="24"/>
        </w:rPr>
        <w:t xml:space="preserve"> 36-43</w:t>
      </w:r>
    </w:p>
    <w:p w14:paraId="18B37A3B" w14:textId="77777777" w:rsidR="00451884" w:rsidRPr="005B6973" w:rsidRDefault="00451884" w:rsidP="00F80153">
      <w:pPr>
        <w:pStyle w:val="NoSpacing"/>
        <w:rPr>
          <w:rFonts w:ascii="Times New Roman" w:hAnsi="Times New Roman" w:cs="Times New Roman"/>
          <w:color w:val="000000" w:themeColor="text1"/>
          <w:sz w:val="24"/>
          <w:szCs w:val="24"/>
        </w:rPr>
      </w:pPr>
    </w:p>
    <w:p w14:paraId="3864E753" w14:textId="62E56BD1"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King K W, Williams M R and </w:t>
      </w:r>
      <w:proofErr w:type="spellStart"/>
      <w:r w:rsidRPr="005B6973">
        <w:rPr>
          <w:rFonts w:ascii="Times New Roman" w:hAnsi="Times New Roman" w:cs="Times New Roman"/>
          <w:color w:val="000000" w:themeColor="text1"/>
          <w:sz w:val="24"/>
          <w:szCs w:val="24"/>
        </w:rPr>
        <w:t>Fausey</w:t>
      </w:r>
      <w:proofErr w:type="spellEnd"/>
      <w:r w:rsidRPr="005B6973">
        <w:rPr>
          <w:rFonts w:ascii="Times New Roman" w:hAnsi="Times New Roman" w:cs="Times New Roman"/>
          <w:color w:val="000000" w:themeColor="text1"/>
          <w:sz w:val="24"/>
          <w:szCs w:val="24"/>
        </w:rPr>
        <w:t xml:space="preserve"> N R 2016 Effect of crop type and season on nutrient leaching to tile drainage under a corn-soybean rotation </w:t>
      </w:r>
      <w:r w:rsidRPr="005B6973">
        <w:rPr>
          <w:rFonts w:ascii="Times New Roman" w:hAnsi="Times New Roman" w:cs="Times New Roman"/>
          <w:i/>
          <w:color w:val="000000" w:themeColor="text1"/>
          <w:sz w:val="24"/>
          <w:szCs w:val="24"/>
        </w:rPr>
        <w:t>J. Soil Water Conserve.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71(1)</w:t>
      </w:r>
      <w:r w:rsidRPr="005B6973">
        <w:rPr>
          <w:rFonts w:ascii="Times New Roman" w:hAnsi="Times New Roman" w:cs="Times New Roman"/>
          <w:color w:val="000000" w:themeColor="text1"/>
          <w:sz w:val="24"/>
          <w:szCs w:val="24"/>
        </w:rPr>
        <w:t xml:space="preserve"> 56-68,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10.2489/jswc.71.1.56</w:t>
      </w:r>
    </w:p>
    <w:p w14:paraId="29E730D3" w14:textId="77777777" w:rsidR="001F2A2B" w:rsidRPr="0085367A" w:rsidRDefault="001F2A2B" w:rsidP="0085367A">
      <w:pPr>
        <w:pStyle w:val="ListParagraph"/>
        <w:rPr>
          <w:rFonts w:ascii="Times New Roman" w:hAnsi="Times New Roman" w:cs="Times New Roman"/>
          <w:color w:val="000000" w:themeColor="text1"/>
          <w:sz w:val="24"/>
          <w:szCs w:val="24"/>
        </w:rPr>
      </w:pPr>
    </w:p>
    <w:p w14:paraId="23B35876" w14:textId="11909400" w:rsidR="001F2A2B" w:rsidRPr="0081317F" w:rsidRDefault="001F2A2B" w:rsidP="001F2A2B">
      <w:pPr>
        <w:pStyle w:val="ListParagraph"/>
        <w:numPr>
          <w:ilvl w:val="0"/>
          <w:numId w:val="2"/>
        </w:numPr>
        <w:rPr>
          <w:rFonts w:ascii="Times New Roman" w:hAnsi="Times New Roman" w:cs="Times New Roman"/>
          <w:sz w:val="32"/>
          <w:szCs w:val="32"/>
        </w:rPr>
      </w:pPr>
      <w:r w:rsidRPr="0081317F">
        <w:rPr>
          <w:rFonts w:ascii="Times New Roman" w:hAnsi="Times New Roman" w:cs="Times New Roman"/>
          <w:color w:val="222222"/>
          <w:sz w:val="24"/>
          <w:szCs w:val="24"/>
          <w:shd w:val="clear" w:color="auto" w:fill="FFFFFF"/>
        </w:rPr>
        <w:t xml:space="preserve">Bailey A, Meyer L, </w:t>
      </w:r>
      <w:proofErr w:type="spellStart"/>
      <w:r w:rsidRPr="0081317F">
        <w:rPr>
          <w:rFonts w:ascii="Times New Roman" w:hAnsi="Times New Roman" w:cs="Times New Roman"/>
          <w:color w:val="222222"/>
          <w:sz w:val="24"/>
          <w:szCs w:val="24"/>
          <w:shd w:val="clear" w:color="auto" w:fill="FFFFFF"/>
        </w:rPr>
        <w:t>Pettingell</w:t>
      </w:r>
      <w:proofErr w:type="spellEnd"/>
      <w:r w:rsidRPr="0081317F">
        <w:rPr>
          <w:rFonts w:ascii="Times New Roman" w:hAnsi="Times New Roman" w:cs="Times New Roman"/>
          <w:color w:val="222222"/>
          <w:sz w:val="24"/>
          <w:szCs w:val="24"/>
          <w:shd w:val="clear" w:color="auto" w:fill="FFFFFF"/>
        </w:rPr>
        <w:t xml:space="preserve"> N, Macie M</w:t>
      </w:r>
      <w:r w:rsidR="0081317F">
        <w:rPr>
          <w:rFonts w:ascii="Times New Roman" w:hAnsi="Times New Roman" w:cs="Times New Roman"/>
          <w:color w:val="222222"/>
          <w:sz w:val="24"/>
          <w:szCs w:val="24"/>
          <w:shd w:val="clear" w:color="auto" w:fill="FFFFFF"/>
        </w:rPr>
        <w:t xml:space="preserve"> and</w:t>
      </w:r>
      <w:r w:rsidRPr="0081317F">
        <w:rPr>
          <w:rFonts w:ascii="Times New Roman" w:hAnsi="Times New Roman" w:cs="Times New Roman"/>
          <w:color w:val="222222"/>
          <w:sz w:val="24"/>
          <w:szCs w:val="24"/>
          <w:shd w:val="clear" w:color="auto" w:fill="FFFFFF"/>
        </w:rPr>
        <w:t xml:space="preserve"> </w:t>
      </w:r>
      <w:proofErr w:type="spellStart"/>
      <w:r w:rsidRPr="0081317F">
        <w:rPr>
          <w:rFonts w:ascii="Times New Roman" w:hAnsi="Times New Roman" w:cs="Times New Roman"/>
          <w:color w:val="222222"/>
          <w:sz w:val="24"/>
          <w:szCs w:val="24"/>
          <w:shd w:val="clear" w:color="auto" w:fill="FFFFFF"/>
        </w:rPr>
        <w:t>Korstad</w:t>
      </w:r>
      <w:proofErr w:type="spellEnd"/>
      <w:r w:rsidRPr="0081317F">
        <w:rPr>
          <w:rFonts w:ascii="Times New Roman" w:hAnsi="Times New Roman" w:cs="Times New Roman"/>
          <w:color w:val="222222"/>
          <w:sz w:val="24"/>
          <w:szCs w:val="24"/>
          <w:shd w:val="clear" w:color="auto" w:fill="FFFFFF"/>
        </w:rPr>
        <w:t xml:space="preserve"> J 2020 Agricultural Practices Contributing to Aquatic Dead Zones</w:t>
      </w:r>
      <w:r w:rsidR="00410665">
        <w:rPr>
          <w:rFonts w:ascii="Times New Roman" w:hAnsi="Times New Roman" w:cs="Times New Roman"/>
          <w:color w:val="222222"/>
          <w:sz w:val="24"/>
          <w:szCs w:val="24"/>
          <w:shd w:val="clear" w:color="auto" w:fill="FFFFFF"/>
        </w:rPr>
        <w:t xml:space="preserve"> </w:t>
      </w:r>
      <w:r w:rsidRPr="0081317F">
        <w:rPr>
          <w:rFonts w:ascii="Times New Roman" w:hAnsi="Times New Roman" w:cs="Times New Roman"/>
          <w:i/>
          <w:iCs/>
          <w:color w:val="222222"/>
          <w:sz w:val="24"/>
          <w:szCs w:val="24"/>
          <w:shd w:val="clear" w:color="auto" w:fill="FFFFFF"/>
        </w:rPr>
        <w:t>Ecological and Practical Applications for Sustainable Agriculture</w:t>
      </w:r>
      <w:r w:rsidRPr="0081317F">
        <w:rPr>
          <w:rFonts w:ascii="Times New Roman" w:hAnsi="Times New Roman" w:cs="Times New Roman"/>
          <w:color w:val="222222"/>
          <w:sz w:val="24"/>
          <w:szCs w:val="24"/>
          <w:shd w:val="clear" w:color="auto" w:fill="FFFFFF"/>
        </w:rPr>
        <w:t xml:space="preserve"> 373-393 </w:t>
      </w:r>
      <w:r w:rsidR="00410665">
        <w:rPr>
          <w:rFonts w:ascii="Times New Roman" w:hAnsi="Times New Roman" w:cs="Times New Roman"/>
          <w:color w:val="222222"/>
          <w:sz w:val="24"/>
          <w:szCs w:val="24"/>
          <w:shd w:val="clear" w:color="auto" w:fill="FFFFFF"/>
        </w:rPr>
        <w:t xml:space="preserve">(Singapore: </w:t>
      </w:r>
      <w:r w:rsidRPr="0081317F">
        <w:rPr>
          <w:rFonts w:ascii="Times New Roman" w:hAnsi="Times New Roman" w:cs="Times New Roman"/>
          <w:color w:val="222222"/>
          <w:sz w:val="24"/>
          <w:szCs w:val="24"/>
          <w:shd w:val="clear" w:color="auto" w:fill="FFFFFF"/>
        </w:rPr>
        <w:t>Springer</w:t>
      </w:r>
      <w:r w:rsidR="00410665">
        <w:rPr>
          <w:rFonts w:ascii="Times New Roman" w:hAnsi="Times New Roman" w:cs="Times New Roman"/>
          <w:color w:val="222222"/>
          <w:sz w:val="24"/>
          <w:szCs w:val="24"/>
          <w:shd w:val="clear" w:color="auto" w:fill="FFFFFF"/>
        </w:rPr>
        <w:t>)</w:t>
      </w:r>
    </w:p>
    <w:p w14:paraId="166629A3" w14:textId="77777777" w:rsidR="001F2A2B" w:rsidRPr="005B6973" w:rsidRDefault="001F2A2B" w:rsidP="0085367A">
      <w:pPr>
        <w:pStyle w:val="ListParagraph"/>
        <w:ind w:left="648"/>
        <w:rPr>
          <w:rFonts w:ascii="Times New Roman" w:hAnsi="Times New Roman" w:cs="Times New Roman"/>
          <w:color w:val="000000" w:themeColor="text1"/>
          <w:sz w:val="24"/>
          <w:szCs w:val="24"/>
        </w:rPr>
      </w:pPr>
    </w:p>
    <w:p w14:paraId="120B365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Lord E I and Mitchell R D J 1998 Effect of nitrogen inputs to cereals on nitrate leaching from sandy soils. </w:t>
      </w:r>
      <w:r w:rsidRPr="005B6973">
        <w:rPr>
          <w:rFonts w:ascii="Times New Roman" w:hAnsi="Times New Roman" w:cs="Times New Roman"/>
          <w:i/>
          <w:color w:val="000000" w:themeColor="text1"/>
          <w:sz w:val="24"/>
          <w:szCs w:val="24"/>
        </w:rPr>
        <w:t xml:space="preserve">Soil Use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14</w:t>
      </w:r>
      <w:r w:rsidRPr="005B6973">
        <w:rPr>
          <w:rFonts w:ascii="Times New Roman" w:hAnsi="Times New Roman" w:cs="Times New Roman"/>
          <w:color w:val="000000" w:themeColor="text1"/>
          <w:sz w:val="24"/>
          <w:szCs w:val="24"/>
        </w:rPr>
        <w:t xml:space="preserve"> 78-83</w:t>
      </w:r>
    </w:p>
    <w:p w14:paraId="5330839E"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07362057"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Pittelkow</w:t>
      </w:r>
      <w:proofErr w:type="spellEnd"/>
      <w:r w:rsidRPr="005B6973">
        <w:rPr>
          <w:rFonts w:ascii="Times New Roman" w:hAnsi="Times New Roman" w:cs="Times New Roman"/>
          <w:color w:val="000000" w:themeColor="text1"/>
          <w:sz w:val="24"/>
          <w:szCs w:val="24"/>
        </w:rPr>
        <w:t xml:space="preserve"> C M, Clover M W, </w:t>
      </w:r>
      <w:proofErr w:type="spellStart"/>
      <w:r w:rsidRPr="005B6973">
        <w:rPr>
          <w:rFonts w:ascii="Times New Roman" w:hAnsi="Times New Roman" w:cs="Times New Roman"/>
          <w:color w:val="000000" w:themeColor="text1"/>
          <w:sz w:val="24"/>
          <w:szCs w:val="24"/>
        </w:rPr>
        <w:t>Hoeft</w:t>
      </w:r>
      <w:proofErr w:type="spellEnd"/>
      <w:r w:rsidRPr="005B6973">
        <w:rPr>
          <w:rFonts w:ascii="Times New Roman" w:hAnsi="Times New Roman" w:cs="Times New Roman"/>
          <w:color w:val="000000" w:themeColor="text1"/>
          <w:sz w:val="24"/>
          <w:szCs w:val="24"/>
        </w:rPr>
        <w:t xml:space="preserve"> R G, Nafziger E D, Warren J </w:t>
      </w:r>
      <w:proofErr w:type="spellStart"/>
      <w:r w:rsidRPr="005B6973">
        <w:rPr>
          <w:rFonts w:ascii="Times New Roman" w:hAnsi="Times New Roman" w:cs="Times New Roman"/>
          <w:color w:val="000000" w:themeColor="text1"/>
          <w:sz w:val="24"/>
          <w:szCs w:val="24"/>
        </w:rPr>
        <w:t>J</w:t>
      </w:r>
      <w:proofErr w:type="spellEnd"/>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Gonizini</w:t>
      </w:r>
      <w:proofErr w:type="spellEnd"/>
      <w:r w:rsidRPr="005B6973">
        <w:rPr>
          <w:rFonts w:ascii="Times New Roman" w:hAnsi="Times New Roman" w:cs="Times New Roman"/>
          <w:color w:val="000000" w:themeColor="text1"/>
          <w:sz w:val="24"/>
          <w:szCs w:val="24"/>
        </w:rPr>
        <w:t xml:space="preserve"> L C and Greer K D 2017 Tile Drainage Nitrate Losses and Maize Yield Response to Fall and Spring Nitrogen Management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46</w:t>
      </w:r>
      <w:r w:rsidRPr="005B6973">
        <w:rPr>
          <w:rFonts w:ascii="Times New Roman" w:hAnsi="Times New Roman" w:cs="Times New Roman"/>
          <w:color w:val="000000" w:themeColor="text1"/>
          <w:sz w:val="24"/>
          <w:szCs w:val="24"/>
        </w:rPr>
        <w:t xml:space="preserve"> 1057-67,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10.2134/jeq2017.03.0109</w:t>
      </w:r>
    </w:p>
    <w:p w14:paraId="42835836" w14:textId="77777777" w:rsidR="00451884" w:rsidRPr="005B6973" w:rsidRDefault="00451884" w:rsidP="00F80153">
      <w:pPr>
        <w:pStyle w:val="NoSpacing"/>
        <w:rPr>
          <w:rFonts w:ascii="Times New Roman" w:hAnsi="Times New Roman" w:cs="Times New Roman"/>
          <w:color w:val="000000" w:themeColor="text1"/>
          <w:sz w:val="24"/>
          <w:szCs w:val="24"/>
        </w:rPr>
      </w:pPr>
    </w:p>
    <w:p w14:paraId="43DBE8B5"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Perego</w:t>
      </w:r>
      <w:proofErr w:type="spellEnd"/>
      <w:r w:rsidRPr="005B6973">
        <w:rPr>
          <w:rFonts w:ascii="Times New Roman" w:hAnsi="Times New Roman" w:cs="Times New Roman"/>
          <w:color w:val="000000" w:themeColor="text1"/>
          <w:sz w:val="24"/>
          <w:szCs w:val="24"/>
        </w:rPr>
        <w:t xml:space="preserve"> A, Basile A, </w:t>
      </w:r>
      <w:proofErr w:type="spellStart"/>
      <w:r w:rsidRPr="005B6973">
        <w:rPr>
          <w:rFonts w:ascii="Times New Roman" w:hAnsi="Times New Roman" w:cs="Times New Roman"/>
          <w:color w:val="000000" w:themeColor="text1"/>
          <w:sz w:val="24"/>
          <w:szCs w:val="24"/>
        </w:rPr>
        <w:t>Bonfante</w:t>
      </w:r>
      <w:proofErr w:type="spellEnd"/>
      <w:r w:rsidRPr="005B6973">
        <w:rPr>
          <w:rFonts w:ascii="Times New Roman" w:hAnsi="Times New Roman" w:cs="Times New Roman"/>
          <w:color w:val="000000" w:themeColor="text1"/>
          <w:sz w:val="24"/>
          <w:szCs w:val="24"/>
        </w:rPr>
        <w:t xml:space="preserve"> A, de </w:t>
      </w:r>
      <w:proofErr w:type="spellStart"/>
      <w:r w:rsidRPr="005B6973">
        <w:rPr>
          <w:rFonts w:ascii="Times New Roman" w:hAnsi="Times New Roman" w:cs="Times New Roman"/>
          <w:color w:val="000000" w:themeColor="text1"/>
          <w:sz w:val="24"/>
          <w:szCs w:val="24"/>
        </w:rPr>
        <w:t>Mascellis</w:t>
      </w:r>
      <w:proofErr w:type="spellEnd"/>
      <w:r w:rsidRPr="005B6973">
        <w:rPr>
          <w:rFonts w:ascii="Times New Roman" w:hAnsi="Times New Roman" w:cs="Times New Roman"/>
          <w:color w:val="000000" w:themeColor="text1"/>
          <w:sz w:val="24"/>
          <w:szCs w:val="24"/>
        </w:rPr>
        <w:t xml:space="preserve"> R, </w:t>
      </w:r>
      <w:proofErr w:type="spellStart"/>
      <w:r w:rsidRPr="005B6973">
        <w:rPr>
          <w:rFonts w:ascii="Times New Roman" w:hAnsi="Times New Roman" w:cs="Times New Roman"/>
          <w:color w:val="000000" w:themeColor="text1"/>
          <w:sz w:val="24"/>
          <w:szCs w:val="24"/>
        </w:rPr>
        <w:t>Terribile</w:t>
      </w:r>
      <w:proofErr w:type="spellEnd"/>
      <w:r w:rsidRPr="005B6973">
        <w:rPr>
          <w:rFonts w:ascii="Times New Roman" w:hAnsi="Times New Roman" w:cs="Times New Roman"/>
          <w:color w:val="000000" w:themeColor="text1"/>
          <w:sz w:val="24"/>
          <w:szCs w:val="24"/>
        </w:rPr>
        <w:t xml:space="preserve"> F, Brenna S and </w:t>
      </w:r>
      <w:proofErr w:type="spellStart"/>
      <w:r w:rsidRPr="005B6973">
        <w:rPr>
          <w:rFonts w:ascii="Times New Roman" w:hAnsi="Times New Roman" w:cs="Times New Roman"/>
          <w:color w:val="000000" w:themeColor="text1"/>
          <w:sz w:val="24"/>
          <w:szCs w:val="24"/>
        </w:rPr>
        <w:t>Acutis</w:t>
      </w:r>
      <w:proofErr w:type="spellEnd"/>
      <w:r w:rsidRPr="005B6973">
        <w:rPr>
          <w:rFonts w:ascii="Times New Roman" w:hAnsi="Times New Roman" w:cs="Times New Roman"/>
          <w:color w:val="000000" w:themeColor="text1"/>
          <w:sz w:val="24"/>
          <w:szCs w:val="24"/>
        </w:rPr>
        <w:t xml:space="preserve"> M 2012 Nitrate leaching under maize cropping systems in Po Valley (Italy) </w:t>
      </w:r>
      <w:r w:rsidRPr="005B6973">
        <w:rPr>
          <w:rFonts w:ascii="Times New Roman" w:hAnsi="Times New Roman" w:cs="Times New Roman"/>
          <w:i/>
          <w:color w:val="000000" w:themeColor="text1"/>
          <w:sz w:val="24"/>
          <w:szCs w:val="24"/>
        </w:rPr>
        <w:t>Agric. Eco. Env.</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147</w:t>
      </w:r>
      <w:r w:rsidRPr="005B6973">
        <w:rPr>
          <w:rFonts w:ascii="Times New Roman" w:hAnsi="Times New Roman" w:cs="Times New Roman"/>
          <w:color w:val="000000" w:themeColor="text1"/>
          <w:sz w:val="24"/>
          <w:szCs w:val="24"/>
        </w:rPr>
        <w:t xml:space="preserve"> 57-65,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10.1016/j.agee.2011.06.014 </w:t>
      </w:r>
    </w:p>
    <w:p w14:paraId="667B407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Zhang Y, Want H, Liu S, Lei Q, Liu J, He J, </w:t>
      </w:r>
      <w:proofErr w:type="spellStart"/>
      <w:r w:rsidRPr="005B6973">
        <w:rPr>
          <w:rFonts w:ascii="Times New Roman" w:hAnsi="Times New Roman" w:cs="Times New Roman"/>
          <w:color w:val="000000" w:themeColor="text1"/>
          <w:sz w:val="24"/>
          <w:szCs w:val="24"/>
        </w:rPr>
        <w:t>Zhai</w:t>
      </w:r>
      <w:proofErr w:type="spellEnd"/>
      <w:r w:rsidRPr="005B6973">
        <w:rPr>
          <w:rFonts w:ascii="Times New Roman" w:hAnsi="Times New Roman" w:cs="Times New Roman"/>
          <w:color w:val="000000" w:themeColor="text1"/>
          <w:sz w:val="24"/>
          <w:szCs w:val="24"/>
        </w:rPr>
        <w:t xml:space="preserve"> L, Ren T and Liu H 2015 Identifying critical nitrogen application rate for maize yield and nitrate leaching in a Haplic </w:t>
      </w:r>
      <w:proofErr w:type="spellStart"/>
      <w:r w:rsidRPr="005B6973">
        <w:rPr>
          <w:rFonts w:ascii="Times New Roman" w:hAnsi="Times New Roman" w:cs="Times New Roman"/>
          <w:color w:val="000000" w:themeColor="text1"/>
          <w:sz w:val="24"/>
          <w:szCs w:val="24"/>
        </w:rPr>
        <w:t>Luvisol</w:t>
      </w:r>
      <w:proofErr w:type="spellEnd"/>
      <w:r w:rsidRPr="005B6973">
        <w:rPr>
          <w:rFonts w:ascii="Times New Roman" w:hAnsi="Times New Roman" w:cs="Times New Roman"/>
          <w:color w:val="000000" w:themeColor="text1"/>
          <w:sz w:val="24"/>
          <w:szCs w:val="24"/>
        </w:rPr>
        <w:t xml:space="preserve"> soil using the DNDC model </w:t>
      </w:r>
      <w:r w:rsidRPr="005B6973">
        <w:rPr>
          <w:rFonts w:ascii="Times New Roman" w:hAnsi="Times New Roman" w:cs="Times New Roman"/>
          <w:i/>
          <w:color w:val="000000" w:themeColor="text1"/>
          <w:sz w:val="24"/>
          <w:szCs w:val="24"/>
        </w:rPr>
        <w:t>Sci. Total Environ.</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514</w:t>
      </w:r>
      <w:r w:rsidRPr="005B6973">
        <w:rPr>
          <w:rFonts w:ascii="Times New Roman" w:hAnsi="Times New Roman" w:cs="Times New Roman"/>
          <w:color w:val="000000" w:themeColor="text1"/>
          <w:sz w:val="24"/>
          <w:szCs w:val="24"/>
        </w:rPr>
        <w:t xml:space="preserve"> 388-98,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10.1016/j.scitotenv.215.02.022</w:t>
      </w:r>
    </w:p>
    <w:p w14:paraId="216517D5"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E5010DC"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Simmelsgaard</w:t>
      </w:r>
      <w:proofErr w:type="spellEnd"/>
      <w:r w:rsidRPr="005B6973">
        <w:rPr>
          <w:rFonts w:ascii="Times New Roman" w:hAnsi="Times New Roman" w:cs="Times New Roman"/>
          <w:color w:val="000000" w:themeColor="text1"/>
          <w:sz w:val="24"/>
          <w:szCs w:val="24"/>
          <w:shd w:val="clear" w:color="auto" w:fill="FFFFFF"/>
        </w:rPr>
        <w:t xml:space="preserve"> S E and </w:t>
      </w:r>
      <w:proofErr w:type="spellStart"/>
      <w:r w:rsidRPr="005B6973">
        <w:rPr>
          <w:rFonts w:ascii="Times New Roman" w:hAnsi="Times New Roman" w:cs="Times New Roman"/>
          <w:color w:val="000000" w:themeColor="text1"/>
          <w:sz w:val="24"/>
          <w:szCs w:val="24"/>
          <w:shd w:val="clear" w:color="auto" w:fill="FFFFFF"/>
        </w:rPr>
        <w:t>Djurhuus</w:t>
      </w:r>
      <w:proofErr w:type="spellEnd"/>
      <w:r w:rsidRPr="005B6973">
        <w:rPr>
          <w:rFonts w:ascii="Times New Roman" w:hAnsi="Times New Roman" w:cs="Times New Roman"/>
          <w:color w:val="000000" w:themeColor="text1"/>
          <w:sz w:val="24"/>
          <w:szCs w:val="24"/>
          <w:shd w:val="clear" w:color="auto" w:fill="FFFFFF"/>
        </w:rPr>
        <w:t xml:space="preserve"> J 1998 An empirical model for estimating nitrate leaching as affected by crop type and the long‐term N fertilizer rate </w:t>
      </w:r>
      <w:r w:rsidRPr="005B6973">
        <w:rPr>
          <w:rFonts w:ascii="Times New Roman" w:hAnsi="Times New Roman" w:cs="Times New Roman"/>
          <w:i/>
          <w:color w:val="000000" w:themeColor="text1"/>
          <w:sz w:val="24"/>
          <w:szCs w:val="24"/>
        </w:rPr>
        <w:t xml:space="preserve">Soil Use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14</w:t>
      </w:r>
      <w:r w:rsidRPr="005B6973">
        <w:rPr>
          <w:rFonts w:ascii="Times New Roman" w:hAnsi="Times New Roman" w:cs="Times New Roman"/>
          <w:b/>
          <w:color w:val="000000" w:themeColor="text1"/>
          <w:sz w:val="24"/>
          <w:szCs w:val="24"/>
          <w:shd w:val="clear" w:color="auto" w:fill="FFFFFF"/>
        </w:rPr>
        <w:t>(1)</w:t>
      </w:r>
      <w:r w:rsidRPr="005B6973">
        <w:rPr>
          <w:rFonts w:ascii="Times New Roman" w:hAnsi="Times New Roman" w:cs="Times New Roman"/>
          <w:color w:val="000000" w:themeColor="text1"/>
          <w:sz w:val="24"/>
          <w:szCs w:val="24"/>
          <w:shd w:val="clear" w:color="auto" w:fill="FFFFFF"/>
        </w:rPr>
        <w:t xml:space="preserve"> 37-43</w:t>
      </w:r>
    </w:p>
    <w:p w14:paraId="20A39088" w14:textId="77777777" w:rsidR="00451884" w:rsidRPr="005B6973" w:rsidRDefault="00451884" w:rsidP="00F80153">
      <w:pPr>
        <w:pStyle w:val="NoSpacing"/>
        <w:rPr>
          <w:rFonts w:ascii="Times New Roman" w:hAnsi="Times New Roman" w:cs="Times New Roman"/>
          <w:color w:val="000000" w:themeColor="text1"/>
          <w:sz w:val="24"/>
          <w:szCs w:val="24"/>
          <w:shd w:val="clear" w:color="auto" w:fill="FFFFFF"/>
        </w:rPr>
      </w:pPr>
    </w:p>
    <w:p w14:paraId="3DEC6542"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Lawlor P A, Helmers M J, Baker J L, Melvin S W and Lemke D W 2008 Nitrogen application rate effect on nitrate-nitrogen concentration and loss in subsurface drainage for a maize-soybean rotation </w:t>
      </w:r>
      <w:r w:rsidRPr="005B6973">
        <w:rPr>
          <w:rFonts w:ascii="Times New Roman" w:hAnsi="Times New Roman" w:cs="Times New Roman"/>
          <w:i/>
          <w:color w:val="000000" w:themeColor="text1"/>
          <w:sz w:val="24"/>
          <w:szCs w:val="24"/>
        </w:rPr>
        <w:t>Trans. ASABE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51(1)</w:t>
      </w:r>
      <w:r w:rsidRPr="005B6973">
        <w:rPr>
          <w:rFonts w:ascii="Times New Roman" w:hAnsi="Times New Roman" w:cs="Times New Roman"/>
          <w:color w:val="000000" w:themeColor="text1"/>
          <w:sz w:val="24"/>
          <w:szCs w:val="24"/>
        </w:rPr>
        <w:t xml:space="preserve"> 83-94</w:t>
      </w:r>
    </w:p>
    <w:p w14:paraId="30F56321"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Delin</w:t>
      </w:r>
      <w:proofErr w:type="spellEnd"/>
      <w:r w:rsidRPr="005B6973">
        <w:rPr>
          <w:rFonts w:ascii="Times New Roman" w:hAnsi="Times New Roman" w:cs="Times New Roman"/>
          <w:color w:val="000000" w:themeColor="text1"/>
          <w:sz w:val="24"/>
          <w:szCs w:val="24"/>
        </w:rPr>
        <w:t xml:space="preserve"> S and Stenberg M 2013 Effect of nitrogen fertilization on nitrate leaching in relation to grain yield response on loamy sand in Sweden </w:t>
      </w:r>
      <w:r w:rsidRPr="005B6973">
        <w:rPr>
          <w:rFonts w:ascii="Times New Roman" w:hAnsi="Times New Roman" w:cs="Times New Roman"/>
          <w:i/>
          <w:color w:val="000000" w:themeColor="text1"/>
          <w:sz w:val="24"/>
          <w:szCs w:val="24"/>
        </w:rPr>
        <w:t xml:space="preserve">Euro. J.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52</w:t>
      </w:r>
      <w:r w:rsidRPr="005B6973">
        <w:rPr>
          <w:rFonts w:ascii="Times New Roman" w:hAnsi="Times New Roman" w:cs="Times New Roman"/>
          <w:color w:val="000000" w:themeColor="text1"/>
          <w:sz w:val="24"/>
          <w:szCs w:val="24"/>
        </w:rPr>
        <w:t xml:space="preserve"> 291-6</w:t>
      </w:r>
    </w:p>
    <w:p w14:paraId="50E8ADC6"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287819F1" w14:textId="70FE48EA" w:rsidR="00412BF3" w:rsidRPr="005B6973" w:rsidRDefault="00451884" w:rsidP="009379C8">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Christianson L E and </w:t>
      </w:r>
      <w:proofErr w:type="spellStart"/>
      <w:r w:rsidRPr="005B6973">
        <w:rPr>
          <w:rFonts w:ascii="Times New Roman" w:hAnsi="Times New Roman" w:cs="Times New Roman"/>
          <w:color w:val="000000" w:themeColor="text1"/>
          <w:sz w:val="24"/>
          <w:szCs w:val="24"/>
        </w:rPr>
        <w:t>Harmel</w:t>
      </w:r>
      <w:proofErr w:type="spellEnd"/>
      <w:r w:rsidRPr="005B6973">
        <w:rPr>
          <w:rFonts w:ascii="Times New Roman" w:hAnsi="Times New Roman" w:cs="Times New Roman"/>
          <w:color w:val="000000" w:themeColor="text1"/>
          <w:sz w:val="24"/>
          <w:szCs w:val="24"/>
        </w:rPr>
        <w:t xml:space="preserve"> R D 2015 4R Water Quality impacts: an assessment and synthesis of forty years of drainage nitrogen losses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44</w:t>
      </w:r>
      <w:r w:rsidRPr="005B6973">
        <w:rPr>
          <w:rFonts w:ascii="Times New Roman" w:hAnsi="Times New Roman" w:cs="Times New Roman"/>
          <w:color w:val="000000" w:themeColor="text1"/>
          <w:sz w:val="24"/>
          <w:szCs w:val="24"/>
        </w:rPr>
        <w:t xml:space="preserve"> 1852-60,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 2134/jeq2015.03.0170</w:t>
      </w:r>
    </w:p>
    <w:p w14:paraId="66401DEF" w14:textId="77777777" w:rsidR="009379C8" w:rsidRPr="005B6973" w:rsidRDefault="009379C8" w:rsidP="009379C8">
      <w:pPr>
        <w:pStyle w:val="NoSpacing"/>
        <w:rPr>
          <w:rFonts w:ascii="Times New Roman" w:hAnsi="Times New Roman" w:cs="Times New Roman"/>
          <w:color w:val="000000" w:themeColor="text1"/>
          <w:sz w:val="24"/>
          <w:szCs w:val="24"/>
        </w:rPr>
      </w:pPr>
    </w:p>
    <w:p w14:paraId="394BE49A" w14:textId="62518B35" w:rsidR="00451884" w:rsidRPr="005B6973" w:rsidRDefault="00451884" w:rsidP="00412BF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Jaynes D B 2015 Maize yield and nitrate loss in subsurface drainage affected by timing of anhydrous ammonia application </w:t>
      </w:r>
      <w:r w:rsidRPr="005B6973">
        <w:rPr>
          <w:rFonts w:ascii="Times New Roman" w:hAnsi="Times New Roman" w:cs="Times New Roman"/>
          <w:i/>
          <w:color w:val="000000" w:themeColor="text1"/>
          <w:sz w:val="24"/>
          <w:szCs w:val="24"/>
        </w:rPr>
        <w:t>Soil Sci. Soc. Am.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79</w:t>
      </w:r>
      <w:r w:rsidRPr="005B6973">
        <w:rPr>
          <w:rFonts w:ascii="Times New Roman" w:hAnsi="Times New Roman" w:cs="Times New Roman"/>
          <w:color w:val="000000" w:themeColor="text1"/>
          <w:sz w:val="24"/>
          <w:szCs w:val="24"/>
        </w:rPr>
        <w:t xml:space="preserve"> 1131-41,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w:t>
      </w:r>
    </w:p>
    <w:p w14:paraId="2F8DBD11" w14:textId="77777777" w:rsidR="00451884" w:rsidRPr="005B6973" w:rsidRDefault="00451884" w:rsidP="00F80153">
      <w:pPr>
        <w:pStyle w:val="NoSpacing"/>
        <w:ind w:left="648"/>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10.2136/sssaj2015.01.0033.</w:t>
      </w:r>
    </w:p>
    <w:p w14:paraId="6B9AF5D6"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32D60994" w14:textId="7C79822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 xml:space="preserve">Martinez-Feria R, Nichols V, Basso B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S 2019 Can multi-strategy management stabilize nitrate leaching under increasing rainfall? </w:t>
      </w:r>
      <w:r w:rsidRPr="005B6973">
        <w:rPr>
          <w:rFonts w:ascii="Times New Roman" w:hAnsi="Times New Roman" w:cs="Times New Roman"/>
          <w:i/>
          <w:iCs/>
          <w:color w:val="000000" w:themeColor="text1"/>
          <w:sz w:val="24"/>
          <w:szCs w:val="24"/>
          <w:shd w:val="clear" w:color="auto" w:fill="FFFFFF"/>
        </w:rPr>
        <w:t>Environ. Res. Lett.</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14</w:t>
      </w:r>
      <w:r w:rsidRPr="005B6973">
        <w:rPr>
          <w:rFonts w:ascii="Times New Roman" w:hAnsi="Times New Roman" w:cs="Times New Roman"/>
          <w:b/>
          <w:color w:val="000000" w:themeColor="text1"/>
          <w:sz w:val="24"/>
          <w:szCs w:val="24"/>
          <w:shd w:val="clear" w:color="auto" w:fill="FFFFFF"/>
        </w:rPr>
        <w:t>(12)</w:t>
      </w:r>
      <w:r w:rsidRPr="005B6973">
        <w:rPr>
          <w:rFonts w:ascii="Times New Roman" w:hAnsi="Times New Roman" w:cs="Times New Roman"/>
          <w:color w:val="000000" w:themeColor="text1"/>
          <w:sz w:val="24"/>
          <w:szCs w:val="24"/>
          <w:shd w:val="clear" w:color="auto" w:fill="FFFFFF"/>
        </w:rPr>
        <w:t xml:space="preserve"> 124079</w:t>
      </w:r>
    </w:p>
    <w:p w14:paraId="0331633F" w14:textId="77777777" w:rsidR="009379C8" w:rsidRPr="005B6973" w:rsidRDefault="009379C8" w:rsidP="009379C8">
      <w:pPr>
        <w:pStyle w:val="NoSpacing"/>
        <w:ind w:left="648"/>
        <w:rPr>
          <w:rFonts w:ascii="Times New Roman" w:hAnsi="Times New Roman" w:cs="Times New Roman"/>
          <w:color w:val="000000" w:themeColor="text1"/>
          <w:sz w:val="24"/>
          <w:szCs w:val="24"/>
        </w:rPr>
      </w:pPr>
    </w:p>
    <w:p w14:paraId="6D5A871D" w14:textId="2E6210F5"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Poffenbarger</w:t>
      </w:r>
      <w:proofErr w:type="spellEnd"/>
      <w:r w:rsidRPr="005B6973">
        <w:rPr>
          <w:rFonts w:ascii="Times New Roman" w:hAnsi="Times New Roman" w:cs="Times New Roman"/>
          <w:color w:val="000000" w:themeColor="text1"/>
          <w:sz w:val="24"/>
          <w:szCs w:val="24"/>
        </w:rPr>
        <w:t xml:space="preserve"> H J, Barker D W, Helmers M J, </w:t>
      </w:r>
      <w:proofErr w:type="spellStart"/>
      <w:r w:rsidRPr="005B6973">
        <w:rPr>
          <w:rFonts w:ascii="Times New Roman" w:hAnsi="Times New Roman" w:cs="Times New Roman"/>
          <w:color w:val="000000" w:themeColor="text1"/>
          <w:sz w:val="24"/>
          <w:szCs w:val="24"/>
        </w:rPr>
        <w:t>Miguez</w:t>
      </w:r>
      <w:proofErr w:type="spellEnd"/>
      <w:r w:rsidRPr="005B6973">
        <w:rPr>
          <w:rFonts w:ascii="Times New Roman" w:hAnsi="Times New Roman" w:cs="Times New Roman"/>
          <w:color w:val="000000" w:themeColor="text1"/>
          <w:sz w:val="24"/>
          <w:szCs w:val="24"/>
        </w:rPr>
        <w:t xml:space="preserve"> F E, </w:t>
      </w:r>
      <w:proofErr w:type="spellStart"/>
      <w:r w:rsidRPr="005B6973">
        <w:rPr>
          <w:rFonts w:ascii="Times New Roman" w:hAnsi="Times New Roman" w:cs="Times New Roman"/>
          <w:color w:val="000000" w:themeColor="text1"/>
          <w:sz w:val="24"/>
          <w:szCs w:val="24"/>
        </w:rPr>
        <w:t>Olk</w:t>
      </w:r>
      <w:proofErr w:type="spellEnd"/>
      <w:r w:rsidRPr="005B6973">
        <w:rPr>
          <w:rFonts w:ascii="Times New Roman" w:hAnsi="Times New Roman" w:cs="Times New Roman"/>
          <w:color w:val="000000" w:themeColor="text1"/>
          <w:sz w:val="24"/>
          <w:szCs w:val="24"/>
        </w:rPr>
        <w:t xml:space="preserve"> D C, Sawyer J E, et al. 2017 Maximum soil organic carbon storage in </w:t>
      </w:r>
      <w:proofErr w:type="spellStart"/>
      <w:r w:rsidRPr="005B6973">
        <w:rPr>
          <w:rFonts w:ascii="Times New Roman" w:hAnsi="Times New Roman" w:cs="Times New Roman"/>
          <w:color w:val="000000" w:themeColor="text1"/>
          <w:sz w:val="24"/>
          <w:szCs w:val="24"/>
        </w:rPr>
        <w:t>midwest</w:t>
      </w:r>
      <w:proofErr w:type="spellEnd"/>
      <w:r w:rsidRPr="005B6973">
        <w:rPr>
          <w:rFonts w:ascii="Times New Roman" w:hAnsi="Times New Roman" w:cs="Times New Roman"/>
          <w:color w:val="000000" w:themeColor="text1"/>
          <w:sz w:val="24"/>
          <w:szCs w:val="24"/>
        </w:rPr>
        <w:t xml:space="preserve"> U.S. cropping systems when crops are optimally </w:t>
      </w:r>
      <w:proofErr w:type="gramStart"/>
      <w:r w:rsidRPr="005B6973">
        <w:rPr>
          <w:rFonts w:ascii="Times New Roman" w:hAnsi="Times New Roman" w:cs="Times New Roman"/>
          <w:color w:val="000000" w:themeColor="text1"/>
          <w:sz w:val="24"/>
          <w:szCs w:val="24"/>
        </w:rPr>
        <w:t>nitrogen-fertilized</w:t>
      </w:r>
      <w:proofErr w:type="gramEnd"/>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i/>
          <w:color w:val="000000" w:themeColor="text1"/>
          <w:sz w:val="24"/>
          <w:szCs w:val="24"/>
        </w:rPr>
        <w:t>PlosOne</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10.1371/journal.pone.0172293</w:t>
      </w:r>
    </w:p>
    <w:p w14:paraId="44FE4EC2" w14:textId="77777777" w:rsidR="00983D45" w:rsidRPr="005B6973" w:rsidRDefault="00983D45" w:rsidP="00983D45">
      <w:pPr>
        <w:pStyle w:val="NoSpacing"/>
        <w:rPr>
          <w:rFonts w:ascii="Times New Roman" w:hAnsi="Times New Roman" w:cs="Times New Roman"/>
          <w:color w:val="000000" w:themeColor="text1"/>
          <w:sz w:val="24"/>
          <w:szCs w:val="24"/>
        </w:rPr>
      </w:pPr>
    </w:p>
    <w:p w14:paraId="6B203F9E" w14:textId="77777777"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Morris T F, Murrell T S, Beegle D B, </w:t>
      </w:r>
      <w:proofErr w:type="spellStart"/>
      <w:r w:rsidRPr="005B6973">
        <w:rPr>
          <w:rFonts w:ascii="Times New Roman" w:hAnsi="Times New Roman" w:cs="Times New Roman"/>
          <w:color w:val="000000" w:themeColor="text1"/>
          <w:sz w:val="24"/>
          <w:szCs w:val="24"/>
        </w:rPr>
        <w:t>Camberato</w:t>
      </w:r>
      <w:proofErr w:type="spellEnd"/>
      <w:r w:rsidRPr="005B6973">
        <w:rPr>
          <w:rFonts w:ascii="Times New Roman" w:hAnsi="Times New Roman" w:cs="Times New Roman"/>
          <w:color w:val="000000" w:themeColor="text1"/>
          <w:sz w:val="24"/>
          <w:szCs w:val="24"/>
        </w:rPr>
        <w:t xml:space="preserve"> J </w:t>
      </w:r>
      <w:proofErr w:type="spellStart"/>
      <w:r w:rsidRPr="005B6973">
        <w:rPr>
          <w:rFonts w:ascii="Times New Roman" w:hAnsi="Times New Roman" w:cs="Times New Roman"/>
          <w:color w:val="000000" w:themeColor="text1"/>
          <w:sz w:val="24"/>
          <w:szCs w:val="24"/>
        </w:rPr>
        <w:t>J</w:t>
      </w:r>
      <w:proofErr w:type="spellEnd"/>
      <w:r w:rsidRPr="005B6973">
        <w:rPr>
          <w:rFonts w:ascii="Times New Roman" w:hAnsi="Times New Roman" w:cs="Times New Roman"/>
          <w:color w:val="000000" w:themeColor="text1"/>
          <w:sz w:val="24"/>
          <w:szCs w:val="24"/>
        </w:rPr>
        <w:t xml:space="preserve">, Ferguson R B, Grove J, et al. 2017 Strength and limitations of nitrogen rate recommendations for maize and opportunities for improvement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110(1)</w:t>
      </w:r>
      <w:r w:rsidRPr="005B6973">
        <w:rPr>
          <w:rFonts w:ascii="Times New Roman" w:hAnsi="Times New Roman" w:cs="Times New Roman"/>
          <w:color w:val="000000" w:themeColor="text1"/>
          <w:sz w:val="24"/>
          <w:szCs w:val="24"/>
        </w:rPr>
        <w:t xml:space="preserve"> 1-37,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10.2134/agronj2017.02.0112</w:t>
      </w:r>
    </w:p>
    <w:p w14:paraId="4F3573C1" w14:textId="77777777" w:rsidR="00983D45" w:rsidRPr="005B6973" w:rsidRDefault="00983D45" w:rsidP="00983D45">
      <w:pPr>
        <w:pStyle w:val="NoSpacing"/>
        <w:rPr>
          <w:rFonts w:ascii="Times New Roman" w:hAnsi="Times New Roman" w:cs="Times New Roman"/>
          <w:color w:val="000000" w:themeColor="text1"/>
          <w:sz w:val="24"/>
          <w:szCs w:val="24"/>
        </w:rPr>
      </w:pPr>
    </w:p>
    <w:p w14:paraId="50A6878F" w14:textId="77777777" w:rsidR="00983D45" w:rsidRPr="005B6973" w:rsidRDefault="00983D45" w:rsidP="00983D45">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Puntel</w:t>
      </w:r>
      <w:proofErr w:type="spellEnd"/>
      <w:r w:rsidRPr="005B6973">
        <w:rPr>
          <w:rFonts w:ascii="Times New Roman" w:hAnsi="Times New Roman" w:cs="Times New Roman"/>
          <w:color w:val="000000" w:themeColor="text1"/>
          <w:sz w:val="24"/>
          <w:szCs w:val="24"/>
        </w:rPr>
        <w:t xml:space="preserve"> L A, Sawyer J E, Barker D W, Thorburn P J, Castellano M J and Moore K J 2018 A systems modeling approach to forecast maize economic optimum nitrogen rate </w:t>
      </w:r>
      <w:r w:rsidRPr="005B6973">
        <w:rPr>
          <w:rFonts w:ascii="Times New Roman" w:hAnsi="Times New Roman" w:cs="Times New Roman"/>
          <w:i/>
          <w:color w:val="000000" w:themeColor="text1"/>
          <w:sz w:val="24"/>
          <w:szCs w:val="24"/>
        </w:rPr>
        <w:t>Front. Plant Sci.</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 xml:space="preserve">9 </w:t>
      </w:r>
      <w:r w:rsidRPr="005B6973">
        <w:rPr>
          <w:rFonts w:ascii="Times New Roman" w:hAnsi="Times New Roman" w:cs="Times New Roman"/>
          <w:color w:val="000000" w:themeColor="text1"/>
          <w:sz w:val="24"/>
          <w:szCs w:val="24"/>
        </w:rPr>
        <w:t>436</w:t>
      </w:r>
    </w:p>
    <w:p w14:paraId="5C83142B" w14:textId="77777777" w:rsidR="00983D45" w:rsidRPr="005B6973" w:rsidRDefault="00983D45" w:rsidP="00983D45">
      <w:pPr>
        <w:pStyle w:val="NoSpacing"/>
        <w:ind w:left="648"/>
        <w:rPr>
          <w:rFonts w:ascii="Times New Roman" w:hAnsi="Times New Roman" w:cs="Times New Roman"/>
          <w:color w:val="000000" w:themeColor="text1"/>
          <w:sz w:val="24"/>
          <w:szCs w:val="24"/>
          <w:shd w:val="clear" w:color="auto" w:fill="FFFFFF"/>
        </w:rPr>
      </w:pPr>
    </w:p>
    <w:p w14:paraId="583A4FE6"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Johnson G V and </w:t>
      </w:r>
      <w:proofErr w:type="spellStart"/>
      <w:r w:rsidRPr="005B6973">
        <w:rPr>
          <w:rFonts w:ascii="Times New Roman" w:hAnsi="Times New Roman" w:cs="Times New Roman"/>
          <w:color w:val="000000" w:themeColor="text1"/>
          <w:sz w:val="24"/>
          <w:szCs w:val="24"/>
        </w:rPr>
        <w:t>Raun</w:t>
      </w:r>
      <w:proofErr w:type="spellEnd"/>
      <w:r w:rsidRPr="005B6973">
        <w:rPr>
          <w:rFonts w:ascii="Times New Roman" w:hAnsi="Times New Roman" w:cs="Times New Roman"/>
          <w:color w:val="000000" w:themeColor="text1"/>
          <w:sz w:val="24"/>
          <w:szCs w:val="24"/>
        </w:rPr>
        <w:t xml:space="preserve"> W R 1995 Nitrate leaching in continuous winter wheat: use of a soil-plant buffering concept to account for fertilizer nitrogen </w:t>
      </w:r>
      <w:r w:rsidRPr="005B6973">
        <w:rPr>
          <w:rFonts w:ascii="Times New Roman" w:hAnsi="Times New Roman" w:cs="Times New Roman"/>
          <w:i/>
          <w:color w:val="000000" w:themeColor="text1"/>
          <w:sz w:val="24"/>
          <w:szCs w:val="24"/>
        </w:rPr>
        <w:t>J. Prod. Agric.</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8(4)</w:t>
      </w:r>
      <w:r w:rsidRPr="005B6973">
        <w:rPr>
          <w:rFonts w:ascii="Times New Roman" w:hAnsi="Times New Roman" w:cs="Times New Roman"/>
          <w:color w:val="000000" w:themeColor="text1"/>
          <w:sz w:val="24"/>
          <w:szCs w:val="24"/>
        </w:rPr>
        <w:t xml:space="preserve"> 443-90,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10.2134/jpa1995.0486</w:t>
      </w:r>
    </w:p>
    <w:p w14:paraId="5018224A"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48E854C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Thorburn P J, Biggs J S, Webster A J and Biggs IM 2010 An improved way to determine nitrogen fertilizer requirements of sugarcane crops to meet global environmental challenges </w:t>
      </w:r>
      <w:r w:rsidRPr="005B6973">
        <w:rPr>
          <w:rFonts w:ascii="Times New Roman" w:hAnsi="Times New Roman" w:cs="Times New Roman"/>
          <w:i/>
          <w:color w:val="000000" w:themeColor="text1"/>
          <w:sz w:val="24"/>
          <w:szCs w:val="24"/>
        </w:rPr>
        <w:t>Plant soil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339</w:t>
      </w:r>
      <w:r w:rsidRPr="005B6973">
        <w:rPr>
          <w:rFonts w:ascii="Times New Roman" w:hAnsi="Times New Roman" w:cs="Times New Roman"/>
          <w:color w:val="000000" w:themeColor="text1"/>
          <w:sz w:val="24"/>
          <w:szCs w:val="24"/>
        </w:rPr>
        <w:t xml:space="preserve"> 51-67,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10.1007/s11104-010-0406-2</w:t>
      </w:r>
    </w:p>
    <w:p w14:paraId="14089B8D"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9443A7A"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Raymond P A, David M B and </w:t>
      </w:r>
      <w:proofErr w:type="spellStart"/>
      <w:r w:rsidRPr="005B6973">
        <w:rPr>
          <w:rFonts w:ascii="Times New Roman" w:hAnsi="Times New Roman" w:cs="Times New Roman"/>
          <w:color w:val="000000" w:themeColor="text1"/>
          <w:sz w:val="24"/>
          <w:szCs w:val="24"/>
        </w:rPr>
        <w:t>Saiers</w:t>
      </w:r>
      <w:proofErr w:type="spellEnd"/>
      <w:r w:rsidRPr="005B6973">
        <w:rPr>
          <w:rFonts w:ascii="Times New Roman" w:hAnsi="Times New Roman" w:cs="Times New Roman"/>
          <w:color w:val="000000" w:themeColor="text1"/>
          <w:sz w:val="24"/>
          <w:szCs w:val="24"/>
        </w:rPr>
        <w:t xml:space="preserve"> J E 2012 The impact of fertilization and hydrology on nitrate fluxes from Mississippi watersheds </w:t>
      </w:r>
      <w:proofErr w:type="spellStart"/>
      <w:r w:rsidRPr="005B6973">
        <w:rPr>
          <w:rFonts w:ascii="Times New Roman" w:hAnsi="Times New Roman" w:cs="Times New Roman"/>
          <w:i/>
          <w:color w:val="000000" w:themeColor="text1"/>
          <w:sz w:val="24"/>
          <w:szCs w:val="24"/>
        </w:rPr>
        <w:t>Curr</w:t>
      </w:r>
      <w:proofErr w:type="spellEnd"/>
      <w:r w:rsidRPr="005B6973">
        <w:rPr>
          <w:rFonts w:ascii="Times New Roman" w:hAnsi="Times New Roman" w:cs="Times New Roman"/>
          <w:i/>
          <w:color w:val="000000" w:themeColor="text1"/>
          <w:sz w:val="24"/>
          <w:szCs w:val="24"/>
        </w:rPr>
        <w:t xml:space="preserve">. </w:t>
      </w:r>
      <w:proofErr w:type="spellStart"/>
      <w:r w:rsidRPr="005B6973">
        <w:rPr>
          <w:rFonts w:ascii="Times New Roman" w:hAnsi="Times New Roman" w:cs="Times New Roman"/>
          <w:i/>
          <w:color w:val="000000" w:themeColor="text1"/>
          <w:sz w:val="24"/>
          <w:szCs w:val="24"/>
        </w:rPr>
        <w:t>Opin</w:t>
      </w:r>
      <w:proofErr w:type="spellEnd"/>
      <w:r w:rsidRPr="005B6973">
        <w:rPr>
          <w:rFonts w:ascii="Times New Roman" w:hAnsi="Times New Roman" w:cs="Times New Roman"/>
          <w:i/>
          <w:color w:val="000000" w:themeColor="text1"/>
          <w:sz w:val="24"/>
          <w:szCs w:val="24"/>
        </w:rPr>
        <w:t xml:space="preserve">. Env. </w:t>
      </w:r>
      <w:proofErr w:type="spellStart"/>
      <w:r w:rsidRPr="005B6973">
        <w:rPr>
          <w:rFonts w:ascii="Times New Roman" w:hAnsi="Times New Roman" w:cs="Times New Roman"/>
          <w:i/>
          <w:color w:val="000000" w:themeColor="text1"/>
          <w:sz w:val="24"/>
          <w:szCs w:val="24"/>
        </w:rPr>
        <w:t>Sust</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w:t>
      </w:r>
      <w:r w:rsidRPr="005B6973">
        <w:rPr>
          <w:rFonts w:ascii="Times New Roman" w:hAnsi="Times New Roman" w:cs="Times New Roman"/>
          <w:color w:val="000000" w:themeColor="text1"/>
          <w:sz w:val="24"/>
          <w:szCs w:val="24"/>
        </w:rPr>
        <w:t xml:space="preserve"> 212-8,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10.1015/jcosust.2012.04.001</w:t>
      </w:r>
    </w:p>
    <w:p w14:paraId="39843463"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Xin J, Yang L, Chen F, Duan Y, Wei G, Zheng X and Li M 2019 The missing nitrogen pieces. a critical review of the distribution, transformation, and budget of nitrogen in the </w:t>
      </w:r>
      <w:proofErr w:type="spellStart"/>
      <w:r w:rsidRPr="005B6973">
        <w:rPr>
          <w:rFonts w:ascii="Times New Roman" w:hAnsi="Times New Roman" w:cs="Times New Roman"/>
          <w:color w:val="000000" w:themeColor="text1"/>
          <w:sz w:val="24"/>
          <w:szCs w:val="24"/>
        </w:rPr>
        <w:t>valdose</w:t>
      </w:r>
      <w:proofErr w:type="spellEnd"/>
      <w:r w:rsidRPr="005B6973">
        <w:rPr>
          <w:rFonts w:ascii="Times New Roman" w:hAnsi="Times New Roman" w:cs="Times New Roman"/>
          <w:color w:val="000000" w:themeColor="text1"/>
          <w:sz w:val="24"/>
          <w:szCs w:val="24"/>
        </w:rPr>
        <w:t xml:space="preserve"> zone-groundwater system </w:t>
      </w:r>
      <w:r w:rsidRPr="005B6973">
        <w:rPr>
          <w:rFonts w:ascii="Times New Roman" w:hAnsi="Times New Roman" w:cs="Times New Roman"/>
          <w:i/>
          <w:color w:val="000000" w:themeColor="text1"/>
          <w:sz w:val="24"/>
          <w:szCs w:val="24"/>
        </w:rPr>
        <w:t>Water Res.</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165</w:t>
      </w:r>
      <w:r w:rsidRPr="005B6973">
        <w:rPr>
          <w:rFonts w:ascii="Times New Roman" w:hAnsi="Times New Roman" w:cs="Times New Roman"/>
          <w:color w:val="000000" w:themeColor="text1"/>
          <w:sz w:val="24"/>
          <w:szCs w:val="24"/>
        </w:rPr>
        <w:t xml:space="preserve"> 114977,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10.1016/j.watres.2019.114977</w:t>
      </w:r>
    </w:p>
    <w:p w14:paraId="1FDA7A2E"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1B8E03BD"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Green T R, </w:t>
      </w:r>
      <w:proofErr w:type="spellStart"/>
      <w:r w:rsidRPr="005B6973">
        <w:rPr>
          <w:rFonts w:ascii="Times New Roman" w:hAnsi="Times New Roman" w:cs="Times New Roman"/>
          <w:color w:val="000000" w:themeColor="text1"/>
          <w:sz w:val="24"/>
          <w:szCs w:val="24"/>
        </w:rPr>
        <w:t>Kipka</w:t>
      </w:r>
      <w:proofErr w:type="spellEnd"/>
      <w:r w:rsidRPr="005B6973">
        <w:rPr>
          <w:rFonts w:ascii="Times New Roman" w:hAnsi="Times New Roman" w:cs="Times New Roman"/>
          <w:color w:val="000000" w:themeColor="text1"/>
          <w:sz w:val="24"/>
          <w:szCs w:val="24"/>
        </w:rPr>
        <w:t xml:space="preserve"> H, David O and McMaster G S 2017 Where is the USA maize belt, a how is it changing? </w:t>
      </w:r>
      <w:r w:rsidRPr="005B6973">
        <w:rPr>
          <w:rFonts w:ascii="Times New Roman" w:hAnsi="Times New Roman" w:cs="Times New Roman"/>
          <w:i/>
          <w:color w:val="000000" w:themeColor="text1"/>
          <w:sz w:val="24"/>
          <w:szCs w:val="24"/>
        </w:rPr>
        <w:t>Sci. Total. Environ.,</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10.1016/j.scitotenv.2017.09.325 </w:t>
      </w:r>
    </w:p>
    <w:p w14:paraId="32323903" w14:textId="15156F35"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NASS 2020 Acreage USDA</w:t>
      </w:r>
    </w:p>
    <w:p w14:paraId="7257F315" w14:textId="77777777" w:rsidR="00F11598" w:rsidRPr="005B6973" w:rsidRDefault="00F11598" w:rsidP="00F11598">
      <w:pPr>
        <w:pStyle w:val="NoSpacing"/>
        <w:ind w:left="648"/>
        <w:rPr>
          <w:rFonts w:ascii="Times New Roman" w:hAnsi="Times New Roman" w:cs="Times New Roman"/>
          <w:color w:val="000000" w:themeColor="text1"/>
          <w:sz w:val="24"/>
          <w:szCs w:val="24"/>
        </w:rPr>
      </w:pPr>
    </w:p>
    <w:p w14:paraId="3D49C7ED" w14:textId="376FC589" w:rsidR="0081305E" w:rsidRPr="005B6973" w:rsidRDefault="0081305E"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Gentry</w:t>
      </w:r>
      <w:r w:rsidR="00412BF3" w:rsidRPr="005B6973">
        <w:rPr>
          <w:rFonts w:ascii="Times New Roman" w:hAnsi="Times New Roman" w:cs="Times New Roman"/>
          <w:color w:val="000000" w:themeColor="text1"/>
          <w:sz w:val="24"/>
          <w:szCs w:val="24"/>
        </w:rPr>
        <w:t xml:space="preserve"> L E, Below F E, David M B, and </w:t>
      </w:r>
      <w:proofErr w:type="spellStart"/>
      <w:proofErr w:type="gramStart"/>
      <w:r w:rsidR="00412BF3" w:rsidRPr="005B6973">
        <w:rPr>
          <w:rFonts w:ascii="Times New Roman" w:hAnsi="Times New Roman" w:cs="Times New Roman"/>
          <w:color w:val="000000" w:themeColor="text1"/>
          <w:sz w:val="24"/>
          <w:szCs w:val="24"/>
        </w:rPr>
        <w:t>Bergerou</w:t>
      </w:r>
      <w:proofErr w:type="spellEnd"/>
      <w:r w:rsidR="00412BF3" w:rsidRPr="005B6973">
        <w:rPr>
          <w:rFonts w:ascii="Times New Roman" w:hAnsi="Times New Roman" w:cs="Times New Roman"/>
          <w:color w:val="000000" w:themeColor="text1"/>
          <w:sz w:val="24"/>
          <w:szCs w:val="24"/>
        </w:rPr>
        <w:t xml:space="preserve">  J</w:t>
      </w:r>
      <w:proofErr w:type="gramEnd"/>
      <w:r w:rsidR="00412BF3" w:rsidRPr="005B6973">
        <w:rPr>
          <w:rFonts w:ascii="Times New Roman" w:hAnsi="Times New Roman" w:cs="Times New Roman"/>
          <w:color w:val="000000" w:themeColor="text1"/>
          <w:sz w:val="24"/>
          <w:szCs w:val="24"/>
        </w:rPr>
        <w:t xml:space="preserve"> A 2001 Source of the soybean N credit in maize production. </w:t>
      </w:r>
      <w:r w:rsidR="00412BF3" w:rsidRPr="005B6973">
        <w:rPr>
          <w:rFonts w:ascii="Times New Roman" w:hAnsi="Times New Roman" w:cs="Times New Roman"/>
          <w:i/>
          <w:iCs/>
          <w:color w:val="000000" w:themeColor="text1"/>
          <w:sz w:val="24"/>
          <w:szCs w:val="24"/>
        </w:rPr>
        <w:t xml:space="preserve">Plant soil </w:t>
      </w:r>
      <w:r w:rsidR="00412BF3" w:rsidRPr="005B6973">
        <w:rPr>
          <w:rFonts w:ascii="Times New Roman" w:hAnsi="Times New Roman" w:cs="Times New Roman"/>
          <w:b/>
          <w:bCs/>
          <w:color w:val="000000" w:themeColor="text1"/>
          <w:sz w:val="24"/>
          <w:szCs w:val="24"/>
        </w:rPr>
        <w:t xml:space="preserve">236 </w:t>
      </w:r>
      <w:r w:rsidR="00412BF3" w:rsidRPr="005B6973">
        <w:rPr>
          <w:rFonts w:ascii="Times New Roman" w:hAnsi="Times New Roman" w:cs="Times New Roman"/>
          <w:color w:val="000000" w:themeColor="text1"/>
          <w:sz w:val="24"/>
          <w:szCs w:val="24"/>
        </w:rPr>
        <w:t>175-184</w:t>
      </w:r>
    </w:p>
    <w:p w14:paraId="4BC1E947"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691F23AE"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Owens L B, Malone R W, </w:t>
      </w:r>
      <w:proofErr w:type="spellStart"/>
      <w:r w:rsidRPr="005B6973">
        <w:rPr>
          <w:rFonts w:ascii="Times New Roman" w:hAnsi="Times New Roman" w:cs="Times New Roman"/>
          <w:color w:val="000000" w:themeColor="text1"/>
          <w:sz w:val="24"/>
          <w:szCs w:val="24"/>
        </w:rPr>
        <w:t>Shipitalo</w:t>
      </w:r>
      <w:proofErr w:type="spellEnd"/>
      <w:r w:rsidRPr="005B6973">
        <w:rPr>
          <w:rFonts w:ascii="Times New Roman" w:hAnsi="Times New Roman" w:cs="Times New Roman"/>
          <w:color w:val="000000" w:themeColor="text1"/>
          <w:sz w:val="24"/>
          <w:szCs w:val="24"/>
        </w:rPr>
        <w:t xml:space="preserve"> M J, Edwards W M and </w:t>
      </w:r>
      <w:proofErr w:type="spellStart"/>
      <w:r w:rsidRPr="005B6973">
        <w:rPr>
          <w:rFonts w:ascii="Times New Roman" w:hAnsi="Times New Roman" w:cs="Times New Roman"/>
          <w:color w:val="000000" w:themeColor="text1"/>
          <w:sz w:val="24"/>
          <w:szCs w:val="24"/>
        </w:rPr>
        <w:t>Bonta</w:t>
      </w:r>
      <w:proofErr w:type="spellEnd"/>
      <w:r w:rsidRPr="005B6973">
        <w:rPr>
          <w:rFonts w:ascii="Times New Roman" w:hAnsi="Times New Roman" w:cs="Times New Roman"/>
          <w:color w:val="000000" w:themeColor="text1"/>
          <w:sz w:val="24"/>
          <w:szCs w:val="24"/>
        </w:rPr>
        <w:t xml:space="preserve"> J V 2000 Lysimeter study of nitrate leaching from a corn-soybean rotation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29</w:t>
      </w:r>
      <w:r w:rsidRPr="005B6973">
        <w:rPr>
          <w:rFonts w:ascii="Times New Roman" w:hAnsi="Times New Roman" w:cs="Times New Roman"/>
          <w:color w:val="000000" w:themeColor="text1"/>
          <w:sz w:val="24"/>
          <w:szCs w:val="24"/>
        </w:rPr>
        <w:t xml:space="preserve"> 467-74</w:t>
      </w:r>
    </w:p>
    <w:p w14:paraId="6AA8B0B6"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4902289"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Hernandez-Ramirez G, </w:t>
      </w:r>
      <w:proofErr w:type="spellStart"/>
      <w:r w:rsidRPr="005B6973">
        <w:rPr>
          <w:rFonts w:ascii="Times New Roman" w:hAnsi="Times New Roman" w:cs="Times New Roman"/>
          <w:color w:val="000000" w:themeColor="text1"/>
          <w:sz w:val="24"/>
          <w:szCs w:val="24"/>
        </w:rPr>
        <w:t>Brouder</w:t>
      </w:r>
      <w:proofErr w:type="spellEnd"/>
      <w:r w:rsidRPr="005B6973">
        <w:rPr>
          <w:rFonts w:ascii="Times New Roman" w:hAnsi="Times New Roman" w:cs="Times New Roman"/>
          <w:color w:val="000000" w:themeColor="text1"/>
          <w:sz w:val="24"/>
          <w:szCs w:val="24"/>
        </w:rPr>
        <w:t xml:space="preserve"> S M, </w:t>
      </w:r>
      <w:proofErr w:type="spellStart"/>
      <w:r w:rsidRPr="005B6973">
        <w:rPr>
          <w:rFonts w:ascii="Times New Roman" w:hAnsi="Times New Roman" w:cs="Times New Roman"/>
          <w:color w:val="000000" w:themeColor="text1"/>
          <w:sz w:val="24"/>
          <w:szCs w:val="24"/>
        </w:rPr>
        <w:t>Ruark</w:t>
      </w:r>
      <w:proofErr w:type="spellEnd"/>
      <w:r w:rsidRPr="005B6973">
        <w:rPr>
          <w:rFonts w:ascii="Times New Roman" w:hAnsi="Times New Roman" w:cs="Times New Roman"/>
          <w:color w:val="000000" w:themeColor="text1"/>
          <w:sz w:val="24"/>
          <w:szCs w:val="24"/>
        </w:rPr>
        <w:t xml:space="preserve"> M D and Turco R F 2011 Nitrate, phosphate, and ammonium loads at subsurface drains: agroecosystems and nitrogen management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40</w:t>
      </w:r>
      <w:r w:rsidRPr="005B6973">
        <w:rPr>
          <w:rFonts w:ascii="Times New Roman" w:hAnsi="Times New Roman" w:cs="Times New Roman"/>
          <w:color w:val="000000" w:themeColor="text1"/>
          <w:sz w:val="24"/>
          <w:szCs w:val="24"/>
        </w:rPr>
        <w:t xml:space="preserve"> 1229-40,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10.2134/jeq2010.0195</w:t>
      </w:r>
    </w:p>
    <w:p w14:paraId="0889DB9B"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Christianson L E and </w:t>
      </w:r>
      <w:proofErr w:type="spellStart"/>
      <w:r w:rsidRPr="005B6973">
        <w:rPr>
          <w:rFonts w:ascii="Times New Roman" w:hAnsi="Times New Roman" w:cs="Times New Roman"/>
          <w:color w:val="000000" w:themeColor="text1"/>
          <w:sz w:val="24"/>
          <w:szCs w:val="24"/>
        </w:rPr>
        <w:t>Harmel</w:t>
      </w:r>
      <w:proofErr w:type="spellEnd"/>
      <w:r w:rsidRPr="005B6973">
        <w:rPr>
          <w:rFonts w:ascii="Times New Roman" w:hAnsi="Times New Roman" w:cs="Times New Roman"/>
          <w:color w:val="000000" w:themeColor="text1"/>
          <w:sz w:val="24"/>
          <w:szCs w:val="24"/>
        </w:rPr>
        <w:t xml:space="preserve"> R D 2015 The MANAGE drain load database: Review and compilation of more than fifty years of North American drainage nutrient studies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159</w:t>
      </w:r>
      <w:r w:rsidRPr="005B6973">
        <w:rPr>
          <w:rFonts w:ascii="Times New Roman" w:hAnsi="Times New Roman" w:cs="Times New Roman"/>
          <w:color w:val="000000" w:themeColor="text1"/>
          <w:sz w:val="24"/>
          <w:szCs w:val="24"/>
        </w:rPr>
        <w:t xml:space="preserve"> 277-89,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10.1016/j.agwat.2015.06.021</w:t>
      </w:r>
    </w:p>
    <w:p w14:paraId="2BBA8A20"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2E51A5A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Daigh</w:t>
      </w:r>
      <w:proofErr w:type="spellEnd"/>
      <w:r w:rsidRPr="005B6973">
        <w:rPr>
          <w:rFonts w:ascii="Times New Roman" w:hAnsi="Times New Roman" w:cs="Times New Roman"/>
          <w:color w:val="000000" w:themeColor="text1"/>
          <w:sz w:val="24"/>
          <w:szCs w:val="24"/>
        </w:rPr>
        <w:t xml:space="preserve"> A L M, Zhou X, Helmers M J, Pederson C H, Horton R, </w:t>
      </w:r>
      <w:proofErr w:type="spellStart"/>
      <w:r w:rsidRPr="005B6973">
        <w:rPr>
          <w:rFonts w:ascii="Times New Roman" w:hAnsi="Times New Roman" w:cs="Times New Roman"/>
          <w:color w:val="000000" w:themeColor="text1"/>
          <w:sz w:val="24"/>
          <w:szCs w:val="24"/>
        </w:rPr>
        <w:t>Jarchow</w:t>
      </w:r>
      <w:proofErr w:type="spellEnd"/>
      <w:r w:rsidRPr="005B6973">
        <w:rPr>
          <w:rFonts w:ascii="Times New Roman" w:hAnsi="Times New Roman" w:cs="Times New Roman"/>
          <w:color w:val="000000" w:themeColor="text1"/>
          <w:sz w:val="24"/>
          <w:szCs w:val="24"/>
        </w:rPr>
        <w:t xml:space="preserve"> M and Liebman M 2015 Subsurface drainage nitrate and total reactive phosphorus losses in bioenergy-based prairies and maize systems</w:t>
      </w:r>
      <w:r w:rsidRPr="005B6973">
        <w:rPr>
          <w:rFonts w:ascii="Times New Roman" w:hAnsi="Times New Roman" w:cs="Times New Roman"/>
          <w:i/>
          <w:color w:val="000000" w:themeColor="text1"/>
          <w:sz w:val="24"/>
          <w:szCs w:val="24"/>
        </w:rPr>
        <w:t xml:space="preserve"> 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44</w:t>
      </w:r>
      <w:r w:rsidRPr="005B6973">
        <w:rPr>
          <w:rFonts w:ascii="Times New Roman" w:hAnsi="Times New Roman" w:cs="Times New Roman"/>
          <w:color w:val="000000" w:themeColor="text1"/>
          <w:sz w:val="24"/>
          <w:szCs w:val="24"/>
        </w:rPr>
        <w:t xml:space="preserve"> 1638-1646,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10.2134/jeq2015.02.0080</w:t>
      </w:r>
    </w:p>
    <w:p w14:paraId="0D4D8C3B"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0541BA3A" w14:textId="3F7A89DC" w:rsidR="001A4A58"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Iqbal J, </w:t>
      </w:r>
      <w:proofErr w:type="spellStart"/>
      <w:r w:rsidRPr="005B6973">
        <w:rPr>
          <w:rFonts w:ascii="Times New Roman" w:hAnsi="Times New Roman" w:cs="Times New Roman"/>
          <w:color w:val="000000" w:themeColor="text1"/>
          <w:sz w:val="24"/>
          <w:szCs w:val="24"/>
        </w:rPr>
        <w:t>Necpalova</w:t>
      </w:r>
      <w:proofErr w:type="spellEnd"/>
      <w:r w:rsidRPr="005B6973">
        <w:rPr>
          <w:rFonts w:ascii="Times New Roman" w:hAnsi="Times New Roman" w:cs="Times New Roman"/>
          <w:color w:val="000000" w:themeColor="text1"/>
          <w:sz w:val="24"/>
          <w:szCs w:val="24"/>
        </w:rPr>
        <w:t xml:space="preserve"> M, </w:t>
      </w:r>
      <w:proofErr w:type="spellStart"/>
      <w:r w:rsidRPr="005B6973">
        <w:rPr>
          <w:rFonts w:ascii="Times New Roman" w:hAnsi="Times New Roman" w:cs="Times New Roman"/>
          <w:color w:val="000000" w:themeColor="text1"/>
          <w:sz w:val="24"/>
          <w:szCs w:val="24"/>
        </w:rPr>
        <w:t>Archontoulis</w:t>
      </w:r>
      <w:proofErr w:type="spellEnd"/>
      <w:r w:rsidRPr="005B6973">
        <w:rPr>
          <w:rFonts w:ascii="Times New Roman" w:hAnsi="Times New Roman" w:cs="Times New Roman"/>
          <w:color w:val="000000" w:themeColor="text1"/>
          <w:sz w:val="24"/>
          <w:szCs w:val="24"/>
        </w:rPr>
        <w:t xml:space="preserve"> S V, </w:t>
      </w:r>
      <w:proofErr w:type="spellStart"/>
      <w:r w:rsidRPr="005B6973">
        <w:rPr>
          <w:rFonts w:ascii="Times New Roman" w:hAnsi="Times New Roman" w:cs="Times New Roman"/>
          <w:color w:val="000000" w:themeColor="text1"/>
          <w:sz w:val="24"/>
          <w:szCs w:val="24"/>
        </w:rPr>
        <w:t>Anex</w:t>
      </w:r>
      <w:proofErr w:type="spellEnd"/>
      <w:r w:rsidRPr="005B6973">
        <w:rPr>
          <w:rFonts w:ascii="Times New Roman" w:hAnsi="Times New Roman" w:cs="Times New Roman"/>
          <w:color w:val="000000" w:themeColor="text1"/>
          <w:sz w:val="24"/>
          <w:szCs w:val="24"/>
        </w:rPr>
        <w:t xml:space="preserve"> R P, Bourguignon M, </w:t>
      </w:r>
      <w:proofErr w:type="spellStart"/>
      <w:r w:rsidRPr="005B6973">
        <w:rPr>
          <w:rFonts w:ascii="Times New Roman" w:hAnsi="Times New Roman" w:cs="Times New Roman"/>
          <w:color w:val="000000" w:themeColor="text1"/>
          <w:sz w:val="24"/>
          <w:szCs w:val="24"/>
        </w:rPr>
        <w:t>Herzmann</w:t>
      </w:r>
      <w:proofErr w:type="spellEnd"/>
      <w:r w:rsidRPr="005B6973">
        <w:rPr>
          <w:rFonts w:ascii="Times New Roman" w:hAnsi="Times New Roman" w:cs="Times New Roman"/>
          <w:color w:val="000000" w:themeColor="text1"/>
          <w:sz w:val="24"/>
          <w:szCs w:val="24"/>
        </w:rPr>
        <w:t xml:space="preserve"> D, et al. 2017 Extreme weather-year sequences have nonadditive effects on environmental nitrogen losses </w:t>
      </w:r>
      <w:r w:rsidRPr="005B6973">
        <w:rPr>
          <w:rFonts w:ascii="Times New Roman" w:hAnsi="Times New Roman" w:cs="Times New Roman"/>
          <w:i/>
          <w:color w:val="000000" w:themeColor="text1"/>
          <w:sz w:val="24"/>
          <w:szCs w:val="24"/>
        </w:rPr>
        <w:t>Glob. Change Biol.,</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10.1111/gcb.13866</w:t>
      </w:r>
    </w:p>
    <w:p w14:paraId="5EEF85F0" w14:textId="77777777" w:rsidR="001A4A58" w:rsidRPr="005B6973" w:rsidRDefault="001A4A58" w:rsidP="00F80153">
      <w:pPr>
        <w:pStyle w:val="ListParagraph"/>
        <w:ind w:left="648"/>
        <w:rPr>
          <w:rFonts w:ascii="Times New Roman" w:hAnsi="Times New Roman" w:cs="Times New Roman"/>
          <w:color w:val="000000" w:themeColor="text1"/>
          <w:sz w:val="24"/>
          <w:szCs w:val="24"/>
        </w:rPr>
      </w:pPr>
    </w:p>
    <w:p w14:paraId="4D3ECD7A" w14:textId="4C0E62C2"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Laan</w:t>
      </w:r>
      <w:proofErr w:type="spellEnd"/>
      <w:r w:rsidRPr="005B6973">
        <w:rPr>
          <w:rFonts w:ascii="Times New Roman" w:hAnsi="Times New Roman" w:cs="Times New Roman"/>
          <w:color w:val="000000" w:themeColor="text1"/>
          <w:sz w:val="24"/>
          <w:szCs w:val="24"/>
        </w:rPr>
        <w:t xml:space="preserve"> M V D, Annandale J G, Bristow K L, </w:t>
      </w:r>
      <w:proofErr w:type="spellStart"/>
      <w:r w:rsidRPr="005B6973">
        <w:rPr>
          <w:rFonts w:ascii="Times New Roman" w:hAnsi="Times New Roman" w:cs="Times New Roman"/>
          <w:color w:val="000000" w:themeColor="text1"/>
          <w:sz w:val="24"/>
          <w:szCs w:val="24"/>
        </w:rPr>
        <w:t>Stirzaker</w:t>
      </w:r>
      <w:proofErr w:type="spellEnd"/>
      <w:r w:rsidRPr="005B6973">
        <w:rPr>
          <w:rFonts w:ascii="Times New Roman" w:hAnsi="Times New Roman" w:cs="Times New Roman"/>
          <w:color w:val="000000" w:themeColor="text1"/>
          <w:sz w:val="24"/>
          <w:szCs w:val="24"/>
        </w:rPr>
        <w:t xml:space="preserve"> R J, du </w:t>
      </w:r>
      <w:proofErr w:type="spellStart"/>
      <w:r w:rsidRPr="005B6973">
        <w:rPr>
          <w:rFonts w:ascii="Times New Roman" w:hAnsi="Times New Roman" w:cs="Times New Roman"/>
          <w:color w:val="000000" w:themeColor="text1"/>
          <w:sz w:val="24"/>
          <w:szCs w:val="24"/>
        </w:rPr>
        <w:t>Preez</w:t>
      </w:r>
      <w:proofErr w:type="spellEnd"/>
      <w:r w:rsidRPr="005B6973">
        <w:rPr>
          <w:rFonts w:ascii="Times New Roman" w:hAnsi="Times New Roman" w:cs="Times New Roman"/>
          <w:color w:val="000000" w:themeColor="text1"/>
          <w:sz w:val="24"/>
          <w:szCs w:val="24"/>
        </w:rPr>
        <w:t xml:space="preserve"> C </w:t>
      </w:r>
      <w:proofErr w:type="spellStart"/>
      <w:r w:rsidRPr="005B6973">
        <w:rPr>
          <w:rFonts w:ascii="Times New Roman" w:hAnsi="Times New Roman" w:cs="Times New Roman"/>
          <w:color w:val="000000" w:themeColor="text1"/>
          <w:sz w:val="24"/>
          <w:szCs w:val="24"/>
        </w:rPr>
        <w:t>C</w:t>
      </w:r>
      <w:proofErr w:type="spellEnd"/>
      <w:r w:rsidRPr="005B6973">
        <w:rPr>
          <w:rFonts w:ascii="Times New Roman" w:hAnsi="Times New Roman" w:cs="Times New Roman"/>
          <w:color w:val="000000" w:themeColor="text1"/>
          <w:sz w:val="24"/>
          <w:szCs w:val="24"/>
        </w:rPr>
        <w:t xml:space="preserve"> and Thorburn P J 2014 Modelling nitrogen leaching: are we getting the right answer for the right reason? </w:t>
      </w:r>
      <w:r w:rsidRPr="005B6973">
        <w:rPr>
          <w:rFonts w:ascii="Times New Roman" w:hAnsi="Times New Roman" w:cs="Times New Roman"/>
          <w:i/>
          <w:color w:val="000000" w:themeColor="text1"/>
          <w:sz w:val="24"/>
          <w:szCs w:val="24"/>
        </w:rPr>
        <w:t xml:space="preserve">Agric. Water </w:t>
      </w:r>
      <w:proofErr w:type="spellStart"/>
      <w:r w:rsidRPr="005B6973">
        <w:rPr>
          <w:rFonts w:ascii="Times New Roman" w:hAnsi="Times New Roman" w:cs="Times New Roman"/>
          <w:i/>
          <w:color w:val="000000" w:themeColor="text1"/>
          <w:sz w:val="24"/>
          <w:szCs w:val="24"/>
        </w:rPr>
        <w:t>Manag</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133</w:t>
      </w:r>
      <w:r w:rsidRPr="005B6973">
        <w:rPr>
          <w:rFonts w:ascii="Times New Roman" w:hAnsi="Times New Roman" w:cs="Times New Roman"/>
          <w:color w:val="000000" w:themeColor="text1"/>
          <w:sz w:val="24"/>
          <w:szCs w:val="24"/>
        </w:rPr>
        <w:t xml:space="preserve"> 74-80,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10.1016/j.agwat.2013.10.017 </w:t>
      </w:r>
    </w:p>
    <w:p w14:paraId="7D5D9C81" w14:textId="77777777" w:rsidR="00451884" w:rsidRPr="005B6973" w:rsidRDefault="00451884" w:rsidP="00F80153">
      <w:pPr>
        <w:pStyle w:val="NoSpacing"/>
        <w:numPr>
          <w:ilvl w:val="0"/>
          <w:numId w:val="2"/>
        </w:numPr>
        <w:rPr>
          <w:rFonts w:ascii="Times New Roman" w:eastAsia="Times New Roman" w:hAnsi="Times New Roman" w:cs="Times New Roman"/>
          <w:color w:val="000000" w:themeColor="text1"/>
          <w:sz w:val="24"/>
          <w:szCs w:val="24"/>
        </w:rPr>
      </w:pPr>
      <w:r w:rsidRPr="005B6973">
        <w:rPr>
          <w:rFonts w:ascii="Times New Roman" w:eastAsia="Times New Roman" w:hAnsi="Times New Roman" w:cs="Times New Roman"/>
          <w:color w:val="000000" w:themeColor="text1"/>
          <w:sz w:val="24"/>
          <w:szCs w:val="24"/>
        </w:rPr>
        <w:lastRenderedPageBreak/>
        <w:t xml:space="preserve">Holzworth D P, </w:t>
      </w:r>
      <w:proofErr w:type="spellStart"/>
      <w:r w:rsidRPr="005B6973">
        <w:rPr>
          <w:rFonts w:ascii="Times New Roman" w:eastAsia="Times New Roman" w:hAnsi="Times New Roman" w:cs="Times New Roman"/>
          <w:color w:val="000000" w:themeColor="text1"/>
          <w:sz w:val="24"/>
          <w:szCs w:val="24"/>
        </w:rPr>
        <w:t>Huth</w:t>
      </w:r>
      <w:proofErr w:type="spellEnd"/>
      <w:r w:rsidRPr="005B6973">
        <w:rPr>
          <w:rFonts w:ascii="Times New Roman" w:eastAsia="Times New Roman" w:hAnsi="Times New Roman" w:cs="Times New Roman"/>
          <w:color w:val="000000" w:themeColor="text1"/>
          <w:sz w:val="24"/>
          <w:szCs w:val="24"/>
        </w:rPr>
        <w:t xml:space="preserve"> N I, </w:t>
      </w:r>
      <w:proofErr w:type="spellStart"/>
      <w:r w:rsidRPr="005B6973">
        <w:rPr>
          <w:rFonts w:ascii="Times New Roman" w:eastAsia="Times New Roman" w:hAnsi="Times New Roman" w:cs="Times New Roman"/>
          <w:color w:val="000000" w:themeColor="text1"/>
          <w:sz w:val="24"/>
          <w:szCs w:val="24"/>
        </w:rPr>
        <w:t>deVoil</w:t>
      </w:r>
      <w:proofErr w:type="spellEnd"/>
      <w:r w:rsidRPr="005B6973">
        <w:rPr>
          <w:rFonts w:ascii="Times New Roman" w:eastAsia="Times New Roman" w:hAnsi="Times New Roman" w:cs="Times New Roman"/>
          <w:color w:val="000000" w:themeColor="text1"/>
          <w:sz w:val="24"/>
          <w:szCs w:val="24"/>
        </w:rPr>
        <w:t xml:space="preserve"> P G, Zurcher E J, Herrmann N I, McLean G, et al. 2014 APSIM—Evolution towards a new generation of agricultural systems simulation </w:t>
      </w:r>
      <w:r w:rsidRPr="005B6973">
        <w:rPr>
          <w:rFonts w:ascii="Times New Roman" w:eastAsia="Times New Roman" w:hAnsi="Times New Roman" w:cs="Times New Roman"/>
          <w:i/>
          <w:color w:val="000000" w:themeColor="text1"/>
          <w:sz w:val="24"/>
          <w:szCs w:val="24"/>
        </w:rPr>
        <w:t>Environ. Modell. Soft.</w:t>
      </w:r>
      <w:r w:rsidRPr="005B6973">
        <w:rPr>
          <w:rFonts w:ascii="Times New Roman" w:eastAsia="Times New Roman" w:hAnsi="Times New Roman" w:cs="Times New Roman"/>
          <w:color w:val="000000" w:themeColor="text1"/>
          <w:sz w:val="24"/>
          <w:szCs w:val="24"/>
        </w:rPr>
        <w:t xml:space="preserve"> </w:t>
      </w:r>
      <w:r w:rsidRPr="005B6973">
        <w:rPr>
          <w:rFonts w:ascii="Times New Roman" w:eastAsia="Times New Roman" w:hAnsi="Times New Roman" w:cs="Times New Roman"/>
          <w:b/>
          <w:color w:val="000000" w:themeColor="text1"/>
          <w:sz w:val="24"/>
          <w:szCs w:val="24"/>
        </w:rPr>
        <w:t>62,</w:t>
      </w:r>
      <w:r w:rsidRPr="005B6973">
        <w:rPr>
          <w:rFonts w:ascii="Times New Roman" w:eastAsia="Times New Roman" w:hAnsi="Times New Roman" w:cs="Times New Roman"/>
          <w:color w:val="000000" w:themeColor="text1"/>
          <w:sz w:val="24"/>
          <w:szCs w:val="24"/>
        </w:rPr>
        <w:t xml:space="preserve"> </w:t>
      </w:r>
      <w:proofErr w:type="spellStart"/>
      <w:r w:rsidRPr="005B6973">
        <w:rPr>
          <w:rFonts w:ascii="Times New Roman" w:eastAsia="Times New Roman" w:hAnsi="Times New Roman" w:cs="Times New Roman"/>
          <w:color w:val="000000" w:themeColor="text1"/>
          <w:sz w:val="24"/>
          <w:szCs w:val="24"/>
        </w:rPr>
        <w:t>doi</w:t>
      </w:r>
      <w:proofErr w:type="spellEnd"/>
      <w:r w:rsidRPr="005B6973">
        <w:rPr>
          <w:rFonts w:ascii="Times New Roman" w:eastAsia="Times New Roman" w:hAnsi="Times New Roman" w:cs="Times New Roman"/>
          <w:color w:val="000000" w:themeColor="text1"/>
          <w:sz w:val="24"/>
          <w:szCs w:val="24"/>
        </w:rPr>
        <w:t>: 10.1016/j.ensoft.2014.07.009</w:t>
      </w:r>
    </w:p>
    <w:p w14:paraId="0B4A033E" w14:textId="77777777" w:rsidR="00451884" w:rsidRPr="005B6973" w:rsidRDefault="00451884" w:rsidP="00F80153">
      <w:pPr>
        <w:pStyle w:val="NoSpacing"/>
        <w:ind w:left="648"/>
        <w:rPr>
          <w:rFonts w:ascii="Times New Roman" w:eastAsia="Times New Roman" w:hAnsi="Times New Roman" w:cs="Times New Roman"/>
          <w:color w:val="000000" w:themeColor="text1"/>
          <w:sz w:val="24"/>
          <w:szCs w:val="24"/>
        </w:rPr>
      </w:pPr>
    </w:p>
    <w:p w14:paraId="316B1719" w14:textId="77FD6E89"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Roberts M J, Braun N O, Sinclair T R, Lobell D B and </w:t>
      </w:r>
      <w:proofErr w:type="spellStart"/>
      <w:r w:rsidRPr="005B6973">
        <w:rPr>
          <w:rFonts w:ascii="Times New Roman" w:hAnsi="Times New Roman" w:cs="Times New Roman"/>
          <w:color w:val="000000" w:themeColor="text1"/>
          <w:sz w:val="24"/>
          <w:szCs w:val="24"/>
        </w:rPr>
        <w:t>Schlenker</w:t>
      </w:r>
      <w:proofErr w:type="spellEnd"/>
      <w:r w:rsidRPr="005B6973">
        <w:rPr>
          <w:rFonts w:ascii="Times New Roman" w:hAnsi="Times New Roman" w:cs="Times New Roman"/>
          <w:color w:val="000000" w:themeColor="text1"/>
          <w:sz w:val="24"/>
          <w:szCs w:val="24"/>
        </w:rPr>
        <w:t xml:space="preserve"> W 2017 Comparing and combining process-based crop models and statistical models with some implication for climate change</w:t>
      </w:r>
      <w:r w:rsidRPr="005B6973">
        <w:rPr>
          <w:rFonts w:ascii="Times New Roman" w:hAnsi="Times New Roman" w:cs="Times New Roman"/>
          <w:i/>
          <w:color w:val="000000" w:themeColor="text1"/>
          <w:sz w:val="24"/>
          <w:szCs w:val="24"/>
        </w:rPr>
        <w:t xml:space="preserve"> Environ. Res. Lett.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12,</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xml:space="preserve">: 10.1088/1748-9326/aa7f33 </w:t>
      </w:r>
    </w:p>
    <w:p w14:paraId="6FC8C2D0" w14:textId="77777777" w:rsidR="00F82DEA" w:rsidRPr="0085367A" w:rsidRDefault="00F82DEA" w:rsidP="0085367A">
      <w:pPr>
        <w:pStyle w:val="ListParagraph"/>
        <w:rPr>
          <w:rFonts w:ascii="Times New Roman" w:hAnsi="Times New Roman" w:cs="Times New Roman"/>
          <w:color w:val="000000" w:themeColor="text1"/>
          <w:sz w:val="24"/>
          <w:szCs w:val="24"/>
        </w:rPr>
      </w:pPr>
    </w:p>
    <w:p w14:paraId="508682C4" w14:textId="028F3B0A" w:rsidR="00F82DEA" w:rsidRPr="005B6973" w:rsidRDefault="00F82DEA" w:rsidP="00F80153">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Basso B, Martinez-Feria R A, Dumont B 2019 Modeling crop rotations: capturing short- and long-term feedbacks for sustainability and soil health </w:t>
      </w:r>
      <w:r>
        <w:rPr>
          <w:rFonts w:ascii="Times New Roman" w:hAnsi="Times New Roman" w:cs="Times New Roman"/>
          <w:i/>
          <w:iCs/>
          <w:color w:val="000000" w:themeColor="text1"/>
          <w:sz w:val="24"/>
          <w:szCs w:val="24"/>
        </w:rPr>
        <w:t xml:space="preserve">Burleigh </w:t>
      </w:r>
      <w:proofErr w:type="spellStart"/>
      <w:r>
        <w:rPr>
          <w:rFonts w:ascii="Times New Roman" w:hAnsi="Times New Roman" w:cs="Times New Roman"/>
          <w:i/>
          <w:iCs/>
          <w:color w:val="000000" w:themeColor="text1"/>
          <w:sz w:val="24"/>
          <w:szCs w:val="24"/>
        </w:rPr>
        <w:t>Dodds</w:t>
      </w:r>
      <w:proofErr w:type="spellEnd"/>
      <w:r>
        <w:rPr>
          <w:rFonts w:ascii="Times New Roman" w:hAnsi="Times New Roman" w:cs="Times New Roman"/>
          <w:i/>
          <w:iCs/>
          <w:color w:val="000000" w:themeColor="text1"/>
          <w:sz w:val="24"/>
          <w:szCs w:val="24"/>
        </w:rPr>
        <w:t xml:space="preserve"> Series in Agricultural Science</w:t>
      </w:r>
    </w:p>
    <w:p w14:paraId="7461EF0C" w14:textId="77777777" w:rsidR="00451884" w:rsidRPr="005B6973" w:rsidRDefault="00451884" w:rsidP="00F80153">
      <w:pPr>
        <w:pStyle w:val="ListParagraph"/>
        <w:ind w:left="648"/>
        <w:rPr>
          <w:rFonts w:ascii="Times New Roman" w:hAnsi="Times New Roman" w:cs="Times New Roman"/>
          <w:color w:val="000000" w:themeColor="text1"/>
          <w:sz w:val="24"/>
          <w:szCs w:val="24"/>
          <w:shd w:val="clear" w:color="auto" w:fill="FFFFFF"/>
        </w:rPr>
      </w:pPr>
    </w:p>
    <w:p w14:paraId="6C1C9ECF"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Gaydon D S, Wang E, Poulton P L, Ahmad B, Ahmed F, Akhter S, et al. 2017 Evaluation of the APSIM model in cropping systems of Asia </w:t>
      </w:r>
      <w:r w:rsidRPr="005B6973">
        <w:rPr>
          <w:rFonts w:ascii="Times New Roman" w:hAnsi="Times New Roman" w:cs="Times New Roman"/>
          <w:i/>
          <w:iCs/>
          <w:color w:val="000000" w:themeColor="text1"/>
          <w:sz w:val="24"/>
          <w:szCs w:val="24"/>
          <w:shd w:val="clear" w:color="auto" w:fill="FFFFFF"/>
        </w:rPr>
        <w:t>Field Crop. Res.</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204</w:t>
      </w:r>
      <w:r w:rsidRPr="005B6973">
        <w:rPr>
          <w:rFonts w:ascii="Times New Roman" w:hAnsi="Times New Roman" w:cs="Times New Roman"/>
          <w:color w:val="000000" w:themeColor="text1"/>
          <w:sz w:val="24"/>
          <w:szCs w:val="24"/>
          <w:shd w:val="clear" w:color="auto" w:fill="FFFFFF"/>
        </w:rPr>
        <w:t xml:space="preserve"> 52-75</w:t>
      </w:r>
    </w:p>
    <w:p w14:paraId="21056A5B"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7CDE1F9"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Smith C J, Macdonald B C T, Xing H, Denmead O T, Wang E, McLachlan G, </w:t>
      </w:r>
      <w:proofErr w:type="spellStart"/>
      <w:r w:rsidRPr="005B6973">
        <w:rPr>
          <w:rFonts w:ascii="Times New Roman" w:hAnsi="Times New Roman" w:cs="Times New Roman"/>
          <w:color w:val="000000" w:themeColor="text1"/>
          <w:sz w:val="24"/>
          <w:szCs w:val="24"/>
        </w:rPr>
        <w:t>Toumi</w:t>
      </w:r>
      <w:proofErr w:type="spellEnd"/>
      <w:r w:rsidRPr="005B6973">
        <w:rPr>
          <w:rFonts w:ascii="Times New Roman" w:hAnsi="Times New Roman" w:cs="Times New Roman"/>
          <w:color w:val="000000" w:themeColor="text1"/>
          <w:sz w:val="24"/>
          <w:szCs w:val="24"/>
        </w:rPr>
        <w:t xml:space="preserve"> S, Turner D and Chen D 2019 Measurement and APSIM modelling of soil C and N dynamics. </w:t>
      </w:r>
      <w:r w:rsidRPr="005B6973">
        <w:rPr>
          <w:rFonts w:ascii="Times New Roman" w:hAnsi="Times New Roman" w:cs="Times New Roman"/>
          <w:i/>
          <w:color w:val="000000" w:themeColor="text1"/>
          <w:sz w:val="24"/>
          <w:szCs w:val="24"/>
        </w:rPr>
        <w:t>Soil Res.</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58(1)</w:t>
      </w:r>
      <w:r w:rsidRPr="005B6973">
        <w:rPr>
          <w:rFonts w:ascii="Times New Roman" w:hAnsi="Times New Roman" w:cs="Times New Roman"/>
          <w:color w:val="000000" w:themeColor="text1"/>
          <w:sz w:val="24"/>
          <w:szCs w:val="24"/>
        </w:rPr>
        <w:t xml:space="preserve">,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10.1071/SR19021.</w:t>
      </w:r>
    </w:p>
    <w:p w14:paraId="60630125"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Castellano M J, Licht M A, Nichols V, Baum M, Huber I, et al. 2020 Predicting crop yields and soil‐plant nitrogen dynamics in the US maize belt </w:t>
      </w:r>
      <w:r w:rsidRPr="005B6973">
        <w:rPr>
          <w:rFonts w:ascii="Times New Roman" w:hAnsi="Times New Roman" w:cs="Times New Roman"/>
          <w:i/>
          <w:iCs/>
          <w:color w:val="000000" w:themeColor="text1"/>
          <w:sz w:val="24"/>
          <w:szCs w:val="24"/>
          <w:shd w:val="clear" w:color="auto" w:fill="FFFFFF"/>
        </w:rPr>
        <w:t xml:space="preserve">Crop Sci. </w:t>
      </w:r>
      <w:r w:rsidRPr="005B6973">
        <w:rPr>
          <w:rFonts w:ascii="Times New Roman" w:hAnsi="Times New Roman" w:cs="Times New Roman"/>
          <w:b/>
          <w:iCs/>
          <w:color w:val="000000" w:themeColor="text1"/>
          <w:sz w:val="24"/>
          <w:szCs w:val="24"/>
          <w:shd w:val="clear" w:color="auto" w:fill="FFFFFF"/>
        </w:rPr>
        <w:t>60</w:t>
      </w:r>
      <w:r w:rsidRPr="005B6973">
        <w:rPr>
          <w:rFonts w:ascii="Times New Roman" w:hAnsi="Times New Roman" w:cs="Times New Roman"/>
          <w:b/>
          <w:color w:val="000000" w:themeColor="text1"/>
          <w:sz w:val="24"/>
          <w:szCs w:val="24"/>
          <w:shd w:val="clear" w:color="auto" w:fill="FFFFFF"/>
        </w:rPr>
        <w:t>(2)</w:t>
      </w:r>
      <w:r w:rsidRPr="005B6973">
        <w:rPr>
          <w:rFonts w:ascii="Times New Roman" w:hAnsi="Times New Roman" w:cs="Times New Roman"/>
          <w:color w:val="000000" w:themeColor="text1"/>
          <w:sz w:val="24"/>
          <w:szCs w:val="24"/>
          <w:shd w:val="clear" w:color="auto" w:fill="FFFFFF"/>
        </w:rPr>
        <w:t xml:space="preserve"> 721-38.</w:t>
      </w:r>
    </w:p>
    <w:p w14:paraId="512FD3AA"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2D7F7D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 xml:space="preserve">Pasley H R, Huber I, Castellano M J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2020 Modeling flood-induced stress in soybeans </w:t>
      </w:r>
      <w:r w:rsidRPr="005B6973">
        <w:rPr>
          <w:rFonts w:ascii="Times New Roman" w:hAnsi="Times New Roman" w:cs="Times New Roman"/>
          <w:i/>
          <w:color w:val="000000" w:themeColor="text1"/>
          <w:sz w:val="24"/>
          <w:szCs w:val="24"/>
        </w:rPr>
        <w:t>Front. Plant Sci.</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11</w:t>
      </w:r>
      <w:r w:rsidRPr="005B6973">
        <w:rPr>
          <w:rFonts w:ascii="Times New Roman" w:hAnsi="Times New Roman" w:cs="Times New Roman"/>
          <w:b/>
          <w:color w:val="000000" w:themeColor="text1"/>
          <w:sz w:val="24"/>
          <w:szCs w:val="24"/>
          <w:shd w:val="clear" w:color="auto" w:fill="FFFFFF"/>
        </w:rPr>
        <w:t>(62)</w:t>
      </w:r>
    </w:p>
    <w:p w14:paraId="224B360B" w14:textId="77777777" w:rsidR="00451884" w:rsidRPr="005B6973" w:rsidRDefault="00451884" w:rsidP="00F80153">
      <w:pPr>
        <w:pStyle w:val="NoSpacing"/>
        <w:numPr>
          <w:ilvl w:val="0"/>
          <w:numId w:val="2"/>
        </w:numPr>
        <w:rPr>
          <w:rFonts w:ascii="Times New Roman" w:eastAsia="Times New Roman" w:hAnsi="Times New Roman" w:cs="Times New Roman"/>
          <w:color w:val="000000" w:themeColor="text1"/>
          <w:sz w:val="24"/>
          <w:szCs w:val="24"/>
        </w:rPr>
      </w:pPr>
      <w:r w:rsidRPr="005B6973">
        <w:rPr>
          <w:rFonts w:ascii="Times New Roman" w:eastAsia="Times New Roman" w:hAnsi="Times New Roman" w:cs="Times New Roman"/>
          <w:color w:val="000000" w:themeColor="text1"/>
          <w:sz w:val="24"/>
          <w:szCs w:val="24"/>
        </w:rPr>
        <w:t>Ebrahimi-</w:t>
      </w:r>
      <w:proofErr w:type="spellStart"/>
      <w:r w:rsidRPr="005B6973">
        <w:rPr>
          <w:rFonts w:ascii="Times New Roman" w:eastAsia="Times New Roman" w:hAnsi="Times New Roman" w:cs="Times New Roman"/>
          <w:color w:val="000000" w:themeColor="text1"/>
          <w:sz w:val="24"/>
          <w:szCs w:val="24"/>
        </w:rPr>
        <w:t>Mollabashi</w:t>
      </w:r>
      <w:proofErr w:type="spellEnd"/>
      <w:r w:rsidRPr="005B6973">
        <w:rPr>
          <w:rFonts w:ascii="Times New Roman" w:eastAsia="Times New Roman" w:hAnsi="Times New Roman" w:cs="Times New Roman"/>
          <w:color w:val="000000" w:themeColor="text1"/>
          <w:sz w:val="24"/>
          <w:szCs w:val="24"/>
        </w:rPr>
        <w:t xml:space="preserve"> E, </w:t>
      </w:r>
      <w:proofErr w:type="spellStart"/>
      <w:r w:rsidRPr="005B6973">
        <w:rPr>
          <w:rFonts w:ascii="Times New Roman" w:eastAsia="Times New Roman" w:hAnsi="Times New Roman" w:cs="Times New Roman"/>
          <w:color w:val="000000" w:themeColor="text1"/>
          <w:sz w:val="24"/>
          <w:szCs w:val="24"/>
        </w:rPr>
        <w:t>Huth</w:t>
      </w:r>
      <w:proofErr w:type="spellEnd"/>
      <w:r w:rsidRPr="005B6973">
        <w:rPr>
          <w:rFonts w:ascii="Times New Roman" w:eastAsia="Times New Roman" w:hAnsi="Times New Roman" w:cs="Times New Roman"/>
          <w:color w:val="000000" w:themeColor="text1"/>
          <w:sz w:val="24"/>
          <w:szCs w:val="24"/>
        </w:rPr>
        <w:t xml:space="preserve"> N I, </w:t>
      </w:r>
      <w:proofErr w:type="spellStart"/>
      <w:r w:rsidRPr="005B6973">
        <w:rPr>
          <w:rFonts w:ascii="Times New Roman" w:eastAsia="Times New Roman" w:hAnsi="Times New Roman" w:cs="Times New Roman"/>
          <w:color w:val="000000" w:themeColor="text1"/>
          <w:sz w:val="24"/>
          <w:szCs w:val="24"/>
        </w:rPr>
        <w:t>Holz</w:t>
      </w:r>
      <w:proofErr w:type="spellEnd"/>
      <w:r w:rsidRPr="005B6973">
        <w:rPr>
          <w:rFonts w:ascii="Times New Roman" w:eastAsia="Times New Roman" w:hAnsi="Times New Roman" w:cs="Times New Roman"/>
          <w:color w:val="000000" w:themeColor="text1"/>
          <w:sz w:val="24"/>
          <w:szCs w:val="24"/>
        </w:rPr>
        <w:t xml:space="preserve"> D P, Ordonez R A, Hatfield J L, Huber I, Castellano, M J and </w:t>
      </w:r>
      <w:proofErr w:type="spellStart"/>
      <w:r w:rsidRPr="005B6973">
        <w:rPr>
          <w:rFonts w:ascii="Times New Roman" w:eastAsia="Times New Roman" w:hAnsi="Times New Roman" w:cs="Times New Roman"/>
          <w:color w:val="000000" w:themeColor="text1"/>
          <w:sz w:val="24"/>
          <w:szCs w:val="24"/>
        </w:rPr>
        <w:t>Archontoulis</w:t>
      </w:r>
      <w:proofErr w:type="spellEnd"/>
      <w:r w:rsidRPr="005B6973">
        <w:rPr>
          <w:rFonts w:ascii="Times New Roman" w:eastAsia="Times New Roman" w:hAnsi="Times New Roman" w:cs="Times New Roman"/>
          <w:color w:val="000000" w:themeColor="text1"/>
          <w:sz w:val="24"/>
          <w:szCs w:val="24"/>
        </w:rPr>
        <w:t xml:space="preserve"> S V 2019 Enhancing APSIM to simulate excessive moisture effects on root growth </w:t>
      </w:r>
      <w:r w:rsidRPr="005B6973">
        <w:rPr>
          <w:rFonts w:ascii="Times New Roman" w:eastAsia="Times New Roman" w:hAnsi="Times New Roman" w:cs="Times New Roman"/>
          <w:i/>
          <w:color w:val="000000" w:themeColor="text1"/>
          <w:sz w:val="24"/>
          <w:szCs w:val="24"/>
        </w:rPr>
        <w:t>Field Crop. Res.</w:t>
      </w:r>
      <w:r w:rsidRPr="005B6973">
        <w:rPr>
          <w:rFonts w:ascii="Times New Roman" w:eastAsia="Times New Roman" w:hAnsi="Times New Roman" w:cs="Times New Roman"/>
          <w:color w:val="000000" w:themeColor="text1"/>
          <w:sz w:val="24"/>
          <w:szCs w:val="24"/>
        </w:rPr>
        <w:t xml:space="preserve"> </w:t>
      </w:r>
      <w:r w:rsidRPr="005B6973">
        <w:rPr>
          <w:rFonts w:ascii="Times New Roman" w:eastAsia="Times New Roman" w:hAnsi="Times New Roman" w:cs="Times New Roman"/>
          <w:b/>
          <w:color w:val="000000" w:themeColor="text1"/>
          <w:sz w:val="24"/>
          <w:szCs w:val="24"/>
        </w:rPr>
        <w:t>236</w:t>
      </w:r>
      <w:r w:rsidRPr="005B6973">
        <w:rPr>
          <w:rFonts w:ascii="Times New Roman" w:eastAsia="Times New Roman" w:hAnsi="Times New Roman" w:cs="Times New Roman"/>
          <w:color w:val="000000" w:themeColor="text1"/>
          <w:sz w:val="24"/>
          <w:szCs w:val="24"/>
        </w:rPr>
        <w:t xml:space="preserve">, </w:t>
      </w:r>
      <w:proofErr w:type="spellStart"/>
      <w:r w:rsidRPr="005B6973">
        <w:rPr>
          <w:rFonts w:ascii="Times New Roman" w:eastAsia="Times New Roman" w:hAnsi="Times New Roman" w:cs="Times New Roman"/>
          <w:color w:val="000000" w:themeColor="text1"/>
          <w:sz w:val="24"/>
          <w:szCs w:val="24"/>
        </w:rPr>
        <w:t>doi</w:t>
      </w:r>
      <w:proofErr w:type="spellEnd"/>
      <w:r w:rsidRPr="005B6973">
        <w:rPr>
          <w:rFonts w:ascii="Times New Roman" w:eastAsia="Times New Roman" w:hAnsi="Times New Roman" w:cs="Times New Roman"/>
          <w:color w:val="000000" w:themeColor="text1"/>
          <w:sz w:val="24"/>
          <w:szCs w:val="24"/>
        </w:rPr>
        <w:t>: 10.1016/j.fcr.2019.03.014</w:t>
      </w:r>
    </w:p>
    <w:p w14:paraId="3A64F60D" w14:textId="77777777" w:rsidR="00451884" w:rsidRPr="005B6973" w:rsidRDefault="00451884" w:rsidP="00F80153">
      <w:pPr>
        <w:pStyle w:val="NoSpacing"/>
        <w:ind w:left="648"/>
        <w:rPr>
          <w:rFonts w:ascii="Times New Roman" w:eastAsia="Times New Roman" w:hAnsi="Times New Roman" w:cs="Times New Roman"/>
          <w:color w:val="000000" w:themeColor="text1"/>
          <w:sz w:val="24"/>
          <w:szCs w:val="24"/>
        </w:rPr>
      </w:pPr>
    </w:p>
    <w:p w14:paraId="4E401116"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Randall G W and </w:t>
      </w:r>
      <w:proofErr w:type="spellStart"/>
      <w:r w:rsidRPr="005B6973">
        <w:rPr>
          <w:rFonts w:ascii="Times New Roman" w:hAnsi="Times New Roman" w:cs="Times New Roman"/>
          <w:color w:val="000000" w:themeColor="text1"/>
          <w:sz w:val="24"/>
          <w:szCs w:val="24"/>
        </w:rPr>
        <w:t>Iragavarapu</w:t>
      </w:r>
      <w:proofErr w:type="spellEnd"/>
      <w:r w:rsidRPr="005B6973">
        <w:rPr>
          <w:rFonts w:ascii="Times New Roman" w:hAnsi="Times New Roman" w:cs="Times New Roman"/>
          <w:color w:val="000000" w:themeColor="text1"/>
          <w:sz w:val="24"/>
          <w:szCs w:val="24"/>
        </w:rPr>
        <w:t xml:space="preserve"> T K 1995 Impact of long-term tillage systems for continuous maize on nitrate leaching to tile drainage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24</w:t>
      </w:r>
      <w:r w:rsidRPr="005B6973">
        <w:rPr>
          <w:rFonts w:ascii="Times New Roman" w:hAnsi="Times New Roman" w:cs="Times New Roman"/>
          <w:color w:val="000000" w:themeColor="text1"/>
          <w:sz w:val="24"/>
          <w:szCs w:val="24"/>
        </w:rPr>
        <w:t xml:space="preserve"> 360-66</w:t>
      </w:r>
    </w:p>
    <w:p w14:paraId="0ADC53F5"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418DA51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Huggins D R, Randall G W and </w:t>
      </w:r>
      <w:proofErr w:type="spellStart"/>
      <w:r w:rsidRPr="005B6973">
        <w:rPr>
          <w:rFonts w:ascii="Times New Roman" w:hAnsi="Times New Roman" w:cs="Times New Roman"/>
          <w:color w:val="000000" w:themeColor="text1"/>
          <w:sz w:val="24"/>
          <w:szCs w:val="24"/>
        </w:rPr>
        <w:t>Russelle</w:t>
      </w:r>
      <w:proofErr w:type="spellEnd"/>
      <w:r w:rsidRPr="005B6973">
        <w:rPr>
          <w:rFonts w:ascii="Times New Roman" w:hAnsi="Times New Roman" w:cs="Times New Roman"/>
          <w:color w:val="000000" w:themeColor="text1"/>
          <w:sz w:val="24"/>
          <w:szCs w:val="24"/>
        </w:rPr>
        <w:t xml:space="preserve"> M P 2001 Subsurface drain losses of water and nitrate following conversion of perennials to row crops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93(3)</w:t>
      </w:r>
      <w:r w:rsidRPr="005B6973">
        <w:rPr>
          <w:rFonts w:ascii="Times New Roman" w:hAnsi="Times New Roman" w:cs="Times New Roman"/>
          <w:color w:val="000000" w:themeColor="text1"/>
          <w:sz w:val="24"/>
          <w:szCs w:val="24"/>
        </w:rPr>
        <w:t xml:space="preserve"> 477-86</w:t>
      </w:r>
    </w:p>
    <w:p w14:paraId="72040B78"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038F4CE"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Masarik</w:t>
      </w:r>
      <w:proofErr w:type="spellEnd"/>
      <w:r w:rsidRPr="005B6973">
        <w:rPr>
          <w:rFonts w:ascii="Times New Roman" w:hAnsi="Times New Roman" w:cs="Times New Roman"/>
          <w:color w:val="000000" w:themeColor="text1"/>
          <w:sz w:val="24"/>
          <w:szCs w:val="24"/>
        </w:rPr>
        <w:t xml:space="preserve"> K and Norman J 2014 Long-term drainage and nitrate leaching below well-drained continuous maize agroecosystems and a prairie </w:t>
      </w:r>
      <w:r w:rsidRPr="005B6973">
        <w:rPr>
          <w:rFonts w:ascii="Times New Roman" w:hAnsi="Times New Roman" w:cs="Times New Roman"/>
          <w:i/>
          <w:color w:val="000000" w:themeColor="text1"/>
          <w:sz w:val="24"/>
          <w:szCs w:val="24"/>
        </w:rPr>
        <w:t>J. Environ. Protect.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5</w:t>
      </w:r>
      <w:r w:rsidRPr="005B6973">
        <w:rPr>
          <w:rFonts w:ascii="Times New Roman" w:hAnsi="Times New Roman" w:cs="Times New Roman"/>
          <w:color w:val="000000" w:themeColor="text1"/>
          <w:sz w:val="24"/>
          <w:szCs w:val="24"/>
        </w:rPr>
        <w:t xml:space="preserve"> 240-54,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10.4236/jep.2014.54028</w:t>
      </w:r>
    </w:p>
    <w:p w14:paraId="44144034"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57EFDBAA"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Gold A J and Loudon T L 1989 Tillage effects on surface runoff water quality from artificially drained cropland </w:t>
      </w:r>
      <w:r w:rsidRPr="005B6973">
        <w:rPr>
          <w:rFonts w:ascii="Times New Roman" w:hAnsi="Times New Roman" w:cs="Times New Roman"/>
          <w:i/>
          <w:color w:val="000000" w:themeColor="text1"/>
          <w:sz w:val="24"/>
          <w:szCs w:val="24"/>
        </w:rPr>
        <w:t>ASAE.</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32(4)</w:t>
      </w:r>
      <w:r w:rsidRPr="005B6973">
        <w:rPr>
          <w:rFonts w:ascii="Times New Roman" w:hAnsi="Times New Roman" w:cs="Times New Roman"/>
          <w:color w:val="000000" w:themeColor="text1"/>
          <w:sz w:val="24"/>
          <w:szCs w:val="24"/>
        </w:rPr>
        <w:t xml:space="preserve"> 1329-34</w:t>
      </w:r>
    </w:p>
    <w:p w14:paraId="7ABDF1EA" w14:textId="77777777" w:rsidR="001A4A58" w:rsidRPr="005B6973" w:rsidRDefault="001A4A58" w:rsidP="00F80153">
      <w:pPr>
        <w:pStyle w:val="ListParagraph"/>
        <w:ind w:left="648"/>
        <w:rPr>
          <w:rFonts w:ascii="Times New Roman" w:hAnsi="Times New Roman" w:cs="Times New Roman"/>
          <w:color w:val="000000" w:themeColor="text1"/>
          <w:sz w:val="24"/>
          <w:szCs w:val="24"/>
        </w:rPr>
      </w:pPr>
    </w:p>
    <w:p w14:paraId="27CADB41" w14:textId="18C5E3B9"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Gentry L E, David M B, Smith-Starks K M and </w:t>
      </w:r>
      <w:proofErr w:type="spellStart"/>
      <w:r w:rsidRPr="005B6973">
        <w:rPr>
          <w:rFonts w:ascii="Times New Roman" w:hAnsi="Times New Roman" w:cs="Times New Roman"/>
          <w:color w:val="000000" w:themeColor="text1"/>
          <w:sz w:val="24"/>
          <w:szCs w:val="24"/>
        </w:rPr>
        <w:t>Kovacic</w:t>
      </w:r>
      <w:proofErr w:type="spellEnd"/>
      <w:r w:rsidRPr="005B6973">
        <w:rPr>
          <w:rFonts w:ascii="Times New Roman" w:hAnsi="Times New Roman" w:cs="Times New Roman"/>
          <w:color w:val="000000" w:themeColor="text1"/>
          <w:sz w:val="24"/>
          <w:szCs w:val="24"/>
        </w:rPr>
        <w:t xml:space="preserve"> D A 2000 Nitrogen fertilizer and herbicide transport from tile drained fields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29</w:t>
      </w:r>
      <w:r w:rsidRPr="005B6973">
        <w:rPr>
          <w:rFonts w:ascii="Times New Roman" w:hAnsi="Times New Roman" w:cs="Times New Roman"/>
          <w:color w:val="000000" w:themeColor="text1"/>
          <w:sz w:val="24"/>
          <w:szCs w:val="24"/>
        </w:rPr>
        <w:t xml:space="preserve"> 232-40</w:t>
      </w:r>
    </w:p>
    <w:p w14:paraId="2C4A25EE"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39DE2B8"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Kladivko</w:t>
      </w:r>
      <w:proofErr w:type="spellEnd"/>
      <w:r w:rsidRPr="005B6973">
        <w:rPr>
          <w:rFonts w:ascii="Times New Roman" w:hAnsi="Times New Roman" w:cs="Times New Roman"/>
          <w:color w:val="000000" w:themeColor="text1"/>
          <w:sz w:val="24"/>
          <w:szCs w:val="24"/>
        </w:rPr>
        <w:t xml:space="preserve"> E J, </w:t>
      </w:r>
      <w:proofErr w:type="spellStart"/>
      <w:r w:rsidRPr="005B6973">
        <w:rPr>
          <w:rFonts w:ascii="Times New Roman" w:hAnsi="Times New Roman" w:cs="Times New Roman"/>
          <w:color w:val="000000" w:themeColor="text1"/>
          <w:sz w:val="24"/>
          <w:szCs w:val="24"/>
        </w:rPr>
        <w:t>Frankenberger</w:t>
      </w:r>
      <w:proofErr w:type="spellEnd"/>
      <w:r w:rsidRPr="005B6973">
        <w:rPr>
          <w:rFonts w:ascii="Times New Roman" w:hAnsi="Times New Roman" w:cs="Times New Roman"/>
          <w:color w:val="000000" w:themeColor="text1"/>
          <w:sz w:val="24"/>
          <w:szCs w:val="24"/>
        </w:rPr>
        <w:t xml:space="preserve"> J R, Jaynes D B, Meek D W, Jenkinson B J and </w:t>
      </w:r>
      <w:proofErr w:type="spellStart"/>
      <w:r w:rsidRPr="005B6973">
        <w:rPr>
          <w:rFonts w:ascii="Times New Roman" w:hAnsi="Times New Roman" w:cs="Times New Roman"/>
          <w:color w:val="000000" w:themeColor="text1"/>
          <w:sz w:val="24"/>
          <w:szCs w:val="24"/>
        </w:rPr>
        <w:t>Fausey</w:t>
      </w:r>
      <w:proofErr w:type="spellEnd"/>
      <w:r w:rsidRPr="005B6973">
        <w:rPr>
          <w:rFonts w:ascii="Times New Roman" w:hAnsi="Times New Roman" w:cs="Times New Roman"/>
          <w:color w:val="000000" w:themeColor="text1"/>
          <w:sz w:val="24"/>
          <w:szCs w:val="24"/>
        </w:rPr>
        <w:t xml:space="preserve"> N R 2004 Nitrate leaching to subsurface drains as affected by drain spacing and changes in crop production system </w:t>
      </w:r>
      <w:r w:rsidRPr="005B6973">
        <w:rPr>
          <w:rFonts w:ascii="Times New Roman" w:hAnsi="Times New Roman" w:cs="Times New Roman"/>
          <w:i/>
          <w:color w:val="000000" w:themeColor="text1"/>
          <w:sz w:val="24"/>
          <w:szCs w:val="24"/>
        </w:rPr>
        <w:t>J. Environ. Qual.</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33</w:t>
      </w:r>
      <w:r w:rsidRPr="005B6973">
        <w:rPr>
          <w:rFonts w:ascii="Times New Roman" w:hAnsi="Times New Roman" w:cs="Times New Roman"/>
          <w:color w:val="000000" w:themeColor="text1"/>
          <w:sz w:val="24"/>
          <w:szCs w:val="24"/>
        </w:rPr>
        <w:t xml:space="preserve"> 1803-13</w:t>
      </w:r>
    </w:p>
    <w:p w14:paraId="4B0F7CB8"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C306A73"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Kladivko</w:t>
      </w:r>
      <w:proofErr w:type="spellEnd"/>
      <w:r w:rsidRPr="005B6973">
        <w:rPr>
          <w:rFonts w:ascii="Times New Roman" w:hAnsi="Times New Roman" w:cs="Times New Roman"/>
          <w:color w:val="000000" w:themeColor="text1"/>
          <w:sz w:val="24"/>
          <w:szCs w:val="24"/>
        </w:rPr>
        <w:t xml:space="preserve"> E J, Willoughby G L and Santini J B 2005 Maize growth and yield response to subsurface drain spacing on Clermont silt loam soil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97</w:t>
      </w:r>
      <w:r w:rsidRPr="005B6973">
        <w:rPr>
          <w:rFonts w:ascii="Times New Roman" w:hAnsi="Times New Roman" w:cs="Times New Roman"/>
          <w:color w:val="000000" w:themeColor="text1"/>
          <w:sz w:val="24"/>
          <w:szCs w:val="24"/>
        </w:rPr>
        <w:t xml:space="preserve"> 1419-28,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10.2134/agonj2005.0090</w:t>
      </w:r>
    </w:p>
    <w:p w14:paraId="58707BD1"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6E4AEA0C"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Hofmann B S, </w:t>
      </w:r>
      <w:proofErr w:type="spellStart"/>
      <w:r w:rsidRPr="005B6973">
        <w:rPr>
          <w:rFonts w:ascii="Times New Roman" w:hAnsi="Times New Roman" w:cs="Times New Roman"/>
          <w:color w:val="000000" w:themeColor="text1"/>
          <w:sz w:val="24"/>
          <w:szCs w:val="24"/>
        </w:rPr>
        <w:t>Brouder</w:t>
      </w:r>
      <w:proofErr w:type="spellEnd"/>
      <w:r w:rsidRPr="005B6973">
        <w:rPr>
          <w:rFonts w:ascii="Times New Roman" w:hAnsi="Times New Roman" w:cs="Times New Roman"/>
          <w:color w:val="000000" w:themeColor="text1"/>
          <w:sz w:val="24"/>
          <w:szCs w:val="24"/>
        </w:rPr>
        <w:t xml:space="preserve"> S M and Turco R F 2004 Tile spacing impacts on </w:t>
      </w:r>
      <w:proofErr w:type="spellStart"/>
      <w:r w:rsidRPr="005B6973">
        <w:rPr>
          <w:rFonts w:ascii="Times New Roman" w:hAnsi="Times New Roman" w:cs="Times New Roman"/>
          <w:color w:val="000000" w:themeColor="text1"/>
          <w:sz w:val="24"/>
          <w:szCs w:val="24"/>
        </w:rPr>
        <w:t>Zea</w:t>
      </w:r>
      <w:proofErr w:type="spellEnd"/>
      <w:r w:rsidRPr="005B6973">
        <w:rPr>
          <w:rFonts w:ascii="Times New Roman" w:hAnsi="Times New Roman" w:cs="Times New Roman"/>
          <w:color w:val="000000" w:themeColor="text1"/>
          <w:sz w:val="24"/>
          <w:szCs w:val="24"/>
        </w:rPr>
        <w:t xml:space="preserve"> mays L. yield and drainage water nitrate load </w:t>
      </w:r>
      <w:r w:rsidRPr="005B6973">
        <w:rPr>
          <w:rFonts w:ascii="Times New Roman" w:hAnsi="Times New Roman" w:cs="Times New Roman"/>
          <w:i/>
          <w:color w:val="000000" w:themeColor="text1"/>
          <w:sz w:val="24"/>
          <w:szCs w:val="24"/>
        </w:rPr>
        <w:t xml:space="preserve">J. Ecol. </w:t>
      </w:r>
      <w:proofErr w:type="spellStart"/>
      <w:r w:rsidRPr="005B6973">
        <w:rPr>
          <w:rFonts w:ascii="Times New Roman" w:hAnsi="Times New Roman" w:cs="Times New Roman"/>
          <w:i/>
          <w:color w:val="000000" w:themeColor="text1"/>
          <w:sz w:val="24"/>
          <w:szCs w:val="24"/>
        </w:rPr>
        <w:t>Engin</w:t>
      </w:r>
      <w:proofErr w:type="spellEnd"/>
      <w:r w:rsidRPr="005B6973">
        <w:rPr>
          <w:rFonts w:ascii="Times New Roman" w:hAnsi="Times New Roman" w:cs="Times New Roman"/>
          <w:i/>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23</w:t>
      </w:r>
      <w:r w:rsidRPr="005B6973">
        <w:rPr>
          <w:rFonts w:ascii="Times New Roman" w:hAnsi="Times New Roman" w:cs="Times New Roman"/>
          <w:color w:val="000000" w:themeColor="text1"/>
          <w:sz w:val="24"/>
          <w:szCs w:val="24"/>
        </w:rPr>
        <w:t xml:space="preserve"> 251-67,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101.1016/j.ecoleng.2004.09.008</w:t>
      </w:r>
    </w:p>
    <w:p w14:paraId="4B01C87E"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18EE4A89" w14:textId="3459E353"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Archontoulis</w:t>
      </w:r>
      <w:proofErr w:type="spellEnd"/>
      <w:r w:rsidRPr="005B6973">
        <w:rPr>
          <w:rFonts w:ascii="Times New Roman" w:hAnsi="Times New Roman" w:cs="Times New Roman"/>
          <w:color w:val="000000" w:themeColor="text1"/>
          <w:sz w:val="24"/>
          <w:szCs w:val="24"/>
        </w:rPr>
        <w:t xml:space="preserve"> S V, </w:t>
      </w:r>
      <w:proofErr w:type="spellStart"/>
      <w:r w:rsidRPr="005B6973">
        <w:rPr>
          <w:rFonts w:ascii="Times New Roman" w:hAnsi="Times New Roman" w:cs="Times New Roman"/>
          <w:color w:val="000000" w:themeColor="text1"/>
          <w:sz w:val="24"/>
          <w:szCs w:val="24"/>
        </w:rPr>
        <w:t>Miguez</w:t>
      </w:r>
      <w:proofErr w:type="spellEnd"/>
      <w:r w:rsidRPr="005B6973">
        <w:rPr>
          <w:rFonts w:ascii="Times New Roman" w:hAnsi="Times New Roman" w:cs="Times New Roman"/>
          <w:color w:val="000000" w:themeColor="text1"/>
          <w:sz w:val="24"/>
          <w:szCs w:val="24"/>
        </w:rPr>
        <w:t xml:space="preserve"> F E and Moore K J 2014 A methodology and an optimization tool to calibrate phenology of short-day species included in the APSIM PLANT model: Application to soybean </w:t>
      </w:r>
      <w:r w:rsidRPr="005B6973">
        <w:rPr>
          <w:rFonts w:ascii="Times New Roman" w:hAnsi="Times New Roman" w:cs="Times New Roman"/>
          <w:i/>
          <w:iCs/>
          <w:color w:val="000000" w:themeColor="text1"/>
          <w:sz w:val="24"/>
          <w:szCs w:val="24"/>
        </w:rPr>
        <w:t xml:space="preserve">Environ. Modell. </w:t>
      </w:r>
      <w:proofErr w:type="spellStart"/>
      <w:r w:rsidRPr="005B6973">
        <w:rPr>
          <w:rFonts w:ascii="Times New Roman" w:hAnsi="Times New Roman" w:cs="Times New Roman"/>
          <w:i/>
          <w:iCs/>
          <w:color w:val="000000" w:themeColor="text1"/>
          <w:sz w:val="24"/>
          <w:szCs w:val="24"/>
        </w:rPr>
        <w:t>Softw</w:t>
      </w:r>
      <w:proofErr w:type="spellEnd"/>
      <w:r w:rsidRPr="005B6973">
        <w:rPr>
          <w:rFonts w:ascii="Times New Roman" w:hAnsi="Times New Roman" w:cs="Times New Roman"/>
          <w:i/>
          <w:iCs/>
          <w:color w:val="000000" w:themeColor="text1"/>
          <w:sz w:val="24"/>
          <w:szCs w:val="24"/>
        </w:rPr>
        <w:t>.</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iCs/>
          <w:color w:val="000000" w:themeColor="text1"/>
          <w:sz w:val="24"/>
          <w:szCs w:val="24"/>
        </w:rPr>
        <w:t>62</w:t>
      </w:r>
      <w:r w:rsidRPr="005B6973">
        <w:rPr>
          <w:rFonts w:ascii="Times New Roman" w:hAnsi="Times New Roman" w:cs="Times New Roman"/>
          <w:color w:val="000000" w:themeColor="text1"/>
          <w:sz w:val="24"/>
          <w:szCs w:val="24"/>
        </w:rPr>
        <w:t xml:space="preserve"> 465–477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10.1016/j.envsoft.2014.04.009</w:t>
      </w:r>
    </w:p>
    <w:p w14:paraId="3E3C7D96" w14:textId="490C25B9" w:rsidR="00F80153" w:rsidRPr="005B6973" w:rsidRDefault="00F80153" w:rsidP="00F80153">
      <w:pPr>
        <w:pStyle w:val="NoSpacing"/>
        <w:numPr>
          <w:ilvl w:val="0"/>
          <w:numId w:val="2"/>
        </w:numPr>
        <w:rPr>
          <w:rFonts w:ascii="Times New Roman" w:eastAsia="Times New Roman" w:hAnsi="Times New Roman" w:cs="Times New Roman"/>
          <w:sz w:val="24"/>
          <w:szCs w:val="24"/>
        </w:rPr>
      </w:pPr>
      <w:r w:rsidRPr="005B6973">
        <w:rPr>
          <w:rFonts w:ascii="Times New Roman" w:eastAsia="Times New Roman" w:hAnsi="Times New Roman" w:cs="Times New Roman"/>
          <w:sz w:val="24"/>
          <w:szCs w:val="24"/>
        </w:rPr>
        <w:t>Soil Survey Staff, Natural Resources Conservation Service, United Stated Department of Agriculture. Web soil survey. USDA NRCS. http://websoilsurvey.nrcs.usda.gov/app/ (accessed 1 Mar. 2019).</w:t>
      </w:r>
    </w:p>
    <w:p w14:paraId="72101281" w14:textId="77777777" w:rsidR="00F80153" w:rsidRPr="005B6973" w:rsidRDefault="00F80153" w:rsidP="00F80153">
      <w:pPr>
        <w:pStyle w:val="NoSpacing"/>
        <w:ind w:left="648"/>
        <w:rPr>
          <w:rFonts w:ascii="Times New Roman" w:eastAsia="Times New Roman" w:hAnsi="Times New Roman" w:cs="Times New Roman"/>
          <w:sz w:val="24"/>
          <w:szCs w:val="24"/>
        </w:rPr>
      </w:pPr>
    </w:p>
    <w:p w14:paraId="1E9E5DC8"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 xml:space="preserve">Thornton P E, Thornton M </w:t>
      </w:r>
      <w:proofErr w:type="spellStart"/>
      <w:r w:rsidRPr="005B6973">
        <w:rPr>
          <w:rFonts w:ascii="Times New Roman" w:hAnsi="Times New Roman" w:cs="Times New Roman"/>
          <w:color w:val="000000" w:themeColor="text1"/>
          <w:sz w:val="24"/>
          <w:szCs w:val="24"/>
          <w:shd w:val="clear" w:color="auto" w:fill="FFFFFF"/>
        </w:rPr>
        <w:t>M</w:t>
      </w:r>
      <w:proofErr w:type="spellEnd"/>
      <w:r w:rsidRPr="005B6973">
        <w:rPr>
          <w:rFonts w:ascii="Times New Roman" w:hAnsi="Times New Roman" w:cs="Times New Roman"/>
          <w:color w:val="000000" w:themeColor="text1"/>
          <w:sz w:val="24"/>
          <w:szCs w:val="24"/>
          <w:shd w:val="clear" w:color="auto" w:fill="FFFFFF"/>
        </w:rPr>
        <w:t xml:space="preserve">, Mayer B W, Wei Y, </w:t>
      </w:r>
      <w:proofErr w:type="spellStart"/>
      <w:r w:rsidRPr="005B6973">
        <w:rPr>
          <w:rFonts w:ascii="Times New Roman" w:hAnsi="Times New Roman" w:cs="Times New Roman"/>
          <w:color w:val="000000" w:themeColor="text1"/>
          <w:sz w:val="24"/>
          <w:szCs w:val="24"/>
          <w:shd w:val="clear" w:color="auto" w:fill="FFFFFF"/>
        </w:rPr>
        <w:t>Devarakonda</w:t>
      </w:r>
      <w:proofErr w:type="spellEnd"/>
      <w:r w:rsidRPr="005B6973">
        <w:rPr>
          <w:rFonts w:ascii="Times New Roman" w:hAnsi="Times New Roman" w:cs="Times New Roman"/>
          <w:color w:val="000000" w:themeColor="text1"/>
          <w:sz w:val="24"/>
          <w:szCs w:val="24"/>
          <w:shd w:val="clear" w:color="auto" w:fill="FFFFFF"/>
        </w:rPr>
        <w:t xml:space="preserve"> R, </w:t>
      </w:r>
      <w:proofErr w:type="spellStart"/>
      <w:r w:rsidRPr="005B6973">
        <w:rPr>
          <w:rFonts w:ascii="Times New Roman" w:hAnsi="Times New Roman" w:cs="Times New Roman"/>
          <w:color w:val="000000" w:themeColor="text1"/>
          <w:sz w:val="24"/>
          <w:szCs w:val="24"/>
          <w:shd w:val="clear" w:color="auto" w:fill="FFFFFF"/>
        </w:rPr>
        <w:t>Vose</w:t>
      </w:r>
      <w:proofErr w:type="spellEnd"/>
      <w:r w:rsidRPr="005B6973">
        <w:rPr>
          <w:rFonts w:ascii="Times New Roman" w:hAnsi="Times New Roman" w:cs="Times New Roman"/>
          <w:color w:val="000000" w:themeColor="text1"/>
          <w:sz w:val="24"/>
          <w:szCs w:val="24"/>
          <w:shd w:val="clear" w:color="auto" w:fill="FFFFFF"/>
        </w:rPr>
        <w:t xml:space="preserve"> R S and Cook R B 2018 </w:t>
      </w:r>
      <w:proofErr w:type="spellStart"/>
      <w:r w:rsidRPr="005B6973">
        <w:rPr>
          <w:rFonts w:ascii="Times New Roman" w:hAnsi="Times New Roman" w:cs="Times New Roman"/>
          <w:color w:val="000000" w:themeColor="text1"/>
          <w:sz w:val="24"/>
          <w:szCs w:val="24"/>
          <w:shd w:val="clear" w:color="auto" w:fill="FFFFFF"/>
        </w:rPr>
        <w:t>Daymet</w:t>
      </w:r>
      <w:proofErr w:type="spellEnd"/>
      <w:r w:rsidRPr="005B6973">
        <w:rPr>
          <w:rFonts w:ascii="Times New Roman" w:hAnsi="Times New Roman" w:cs="Times New Roman"/>
          <w:color w:val="000000" w:themeColor="text1"/>
          <w:sz w:val="24"/>
          <w:szCs w:val="24"/>
          <w:shd w:val="clear" w:color="auto" w:fill="FFFFFF"/>
        </w:rPr>
        <w:t>: daily surface weather data on a 1-km grid for North America, version 3, ORNL DAAC, Oak Ridge, Tennessee, USA, </w:t>
      </w:r>
      <w:proofErr w:type="spellStart"/>
      <w:r w:rsidRPr="005B6973">
        <w:rPr>
          <w:rFonts w:ascii="Times New Roman" w:hAnsi="Times New Roman" w:cs="Times New Roman"/>
          <w:color w:val="000000" w:themeColor="text1"/>
          <w:sz w:val="24"/>
          <w:szCs w:val="24"/>
          <w:shd w:val="clear" w:color="auto" w:fill="FFFFFF"/>
        </w:rPr>
        <w:t>doi</w:t>
      </w:r>
      <w:proofErr w:type="spellEnd"/>
      <w:r w:rsidRPr="005B6973">
        <w:rPr>
          <w:rFonts w:ascii="Times New Roman" w:hAnsi="Times New Roman" w:cs="Times New Roman"/>
          <w:color w:val="000000" w:themeColor="text1"/>
          <w:sz w:val="24"/>
          <w:szCs w:val="24"/>
          <w:shd w:val="clear" w:color="auto" w:fill="FFFFFF"/>
        </w:rPr>
        <w:t>: 10.3334/ORNLDAAC/1328</w:t>
      </w:r>
    </w:p>
    <w:p w14:paraId="3C8073A2"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26E0ED9D"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Basche</w:t>
      </w:r>
      <w:proofErr w:type="spellEnd"/>
      <w:r w:rsidRPr="005B6973">
        <w:rPr>
          <w:rFonts w:ascii="Times New Roman" w:hAnsi="Times New Roman" w:cs="Times New Roman"/>
          <w:color w:val="000000" w:themeColor="text1"/>
          <w:sz w:val="24"/>
          <w:szCs w:val="24"/>
          <w:shd w:val="clear" w:color="auto" w:fill="FFFFFF"/>
        </w:rPr>
        <w:t xml:space="preserve"> A 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w:t>
      </w:r>
      <w:proofErr w:type="spellStart"/>
      <w:r w:rsidRPr="005B6973">
        <w:rPr>
          <w:rFonts w:ascii="Times New Roman" w:hAnsi="Times New Roman" w:cs="Times New Roman"/>
          <w:color w:val="000000" w:themeColor="text1"/>
          <w:sz w:val="24"/>
          <w:szCs w:val="24"/>
          <w:shd w:val="clear" w:color="auto" w:fill="FFFFFF"/>
        </w:rPr>
        <w:t>Kaspar</w:t>
      </w:r>
      <w:proofErr w:type="spellEnd"/>
      <w:r w:rsidRPr="005B6973">
        <w:rPr>
          <w:rFonts w:ascii="Times New Roman" w:hAnsi="Times New Roman" w:cs="Times New Roman"/>
          <w:color w:val="000000" w:themeColor="text1"/>
          <w:sz w:val="24"/>
          <w:szCs w:val="24"/>
          <w:shd w:val="clear" w:color="auto" w:fill="FFFFFF"/>
        </w:rPr>
        <w:t xml:space="preserve"> T C, Jaynes D B, Parkin T B and </w:t>
      </w:r>
      <w:proofErr w:type="spellStart"/>
      <w:r w:rsidRPr="005B6973">
        <w:rPr>
          <w:rFonts w:ascii="Times New Roman" w:hAnsi="Times New Roman" w:cs="Times New Roman"/>
          <w:color w:val="000000" w:themeColor="text1"/>
          <w:sz w:val="24"/>
          <w:szCs w:val="24"/>
          <w:shd w:val="clear" w:color="auto" w:fill="FFFFFF"/>
        </w:rPr>
        <w:t>Miguez</w:t>
      </w:r>
      <w:proofErr w:type="spellEnd"/>
      <w:r w:rsidRPr="005B6973">
        <w:rPr>
          <w:rFonts w:ascii="Times New Roman" w:hAnsi="Times New Roman" w:cs="Times New Roman"/>
          <w:color w:val="000000" w:themeColor="text1"/>
          <w:sz w:val="24"/>
          <w:szCs w:val="24"/>
          <w:shd w:val="clear" w:color="auto" w:fill="FFFFFF"/>
        </w:rPr>
        <w:t xml:space="preserve"> F E.</w:t>
      </w:r>
    </w:p>
    <w:p w14:paraId="1E0858C2"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2016 Simulating long-term impacts of cover crops and climate change on crop production and environmental outcomes in the midwestern United States </w:t>
      </w:r>
      <w:r w:rsidRPr="005B6973">
        <w:rPr>
          <w:rFonts w:ascii="Times New Roman" w:hAnsi="Times New Roman" w:cs="Times New Roman"/>
          <w:i/>
          <w:iCs/>
          <w:color w:val="000000" w:themeColor="text1"/>
          <w:sz w:val="24"/>
          <w:szCs w:val="24"/>
          <w:shd w:val="clear" w:color="auto" w:fill="FFFFFF"/>
        </w:rPr>
        <w:t xml:space="preserve">Agric. </w:t>
      </w:r>
      <w:proofErr w:type="spellStart"/>
      <w:r w:rsidRPr="005B6973">
        <w:rPr>
          <w:rFonts w:ascii="Times New Roman" w:hAnsi="Times New Roman" w:cs="Times New Roman"/>
          <w:i/>
          <w:iCs/>
          <w:color w:val="000000" w:themeColor="text1"/>
          <w:sz w:val="24"/>
          <w:szCs w:val="24"/>
          <w:shd w:val="clear" w:color="auto" w:fill="FFFFFF"/>
        </w:rPr>
        <w:t>Ecosyst</w:t>
      </w:r>
      <w:proofErr w:type="spellEnd"/>
      <w:r w:rsidRPr="005B6973">
        <w:rPr>
          <w:rFonts w:ascii="Times New Roman" w:hAnsi="Times New Roman" w:cs="Times New Roman"/>
          <w:i/>
          <w:iCs/>
          <w:color w:val="000000" w:themeColor="text1"/>
          <w:sz w:val="24"/>
          <w:szCs w:val="24"/>
          <w:shd w:val="clear" w:color="auto" w:fill="FFFFFF"/>
        </w:rPr>
        <w:t>.</w:t>
      </w:r>
      <w:r w:rsidRPr="005B6973">
        <w:rPr>
          <w:rFonts w:ascii="Times New Roman" w:hAnsi="Times New Roman" w:cs="Times New Roman"/>
          <w:i/>
          <w:color w:val="000000" w:themeColor="text1"/>
          <w:sz w:val="24"/>
          <w:szCs w:val="24"/>
          <w:shd w:val="clear" w:color="auto" w:fill="FFFFFF"/>
        </w:rPr>
        <w:t xml:space="preserve"> </w:t>
      </w:r>
      <w:r w:rsidRPr="005B6973">
        <w:rPr>
          <w:rFonts w:ascii="Times New Roman" w:hAnsi="Times New Roman" w:cs="Times New Roman"/>
          <w:i/>
          <w:iCs/>
          <w:color w:val="000000" w:themeColor="text1"/>
          <w:sz w:val="24"/>
          <w:szCs w:val="24"/>
          <w:shd w:val="clear" w:color="auto" w:fill="FFFFFF"/>
        </w:rPr>
        <w:t>Environ.</w:t>
      </w:r>
      <w:r w:rsidRPr="005B6973">
        <w:rPr>
          <w:rFonts w:ascii="Times New Roman" w:hAnsi="Times New Roman" w:cs="Times New Roman"/>
          <w:b/>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218</w:t>
      </w:r>
      <w:r w:rsidRPr="005B6973">
        <w:rPr>
          <w:rFonts w:ascii="Times New Roman" w:hAnsi="Times New Roman" w:cs="Times New Roman"/>
          <w:color w:val="000000" w:themeColor="text1"/>
          <w:sz w:val="24"/>
          <w:szCs w:val="24"/>
          <w:shd w:val="clear" w:color="auto" w:fill="FFFFFF"/>
        </w:rPr>
        <w:t xml:space="preserve"> 95-106</w:t>
      </w:r>
    </w:p>
    <w:p w14:paraId="4141D136"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1503CA14"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proofErr w:type="spellStart"/>
      <w:r w:rsidRPr="005B6973">
        <w:rPr>
          <w:rFonts w:ascii="Times New Roman" w:hAnsi="Times New Roman" w:cs="Times New Roman"/>
          <w:color w:val="000000" w:themeColor="text1"/>
          <w:sz w:val="24"/>
          <w:szCs w:val="24"/>
          <w:shd w:val="clear" w:color="auto" w:fill="FFFFFF"/>
        </w:rPr>
        <w:t>Dietzel</w:t>
      </w:r>
      <w:proofErr w:type="spellEnd"/>
      <w:r w:rsidRPr="005B6973">
        <w:rPr>
          <w:rFonts w:ascii="Times New Roman" w:hAnsi="Times New Roman" w:cs="Times New Roman"/>
          <w:color w:val="000000" w:themeColor="text1"/>
          <w:sz w:val="24"/>
          <w:szCs w:val="24"/>
          <w:shd w:val="clear" w:color="auto" w:fill="FFFFFF"/>
        </w:rPr>
        <w:t xml:space="preserve"> R, Liebman M, Ewing R, Helmers M, Horton R, </w:t>
      </w:r>
      <w:proofErr w:type="spellStart"/>
      <w:r w:rsidRPr="005B6973">
        <w:rPr>
          <w:rFonts w:ascii="Times New Roman" w:hAnsi="Times New Roman" w:cs="Times New Roman"/>
          <w:color w:val="000000" w:themeColor="text1"/>
          <w:sz w:val="24"/>
          <w:szCs w:val="24"/>
          <w:shd w:val="clear" w:color="auto" w:fill="FFFFFF"/>
        </w:rPr>
        <w:t>Jarchow</w:t>
      </w:r>
      <w:proofErr w:type="spellEnd"/>
      <w:r w:rsidRPr="005B6973">
        <w:rPr>
          <w:rFonts w:ascii="Times New Roman" w:hAnsi="Times New Roman" w:cs="Times New Roman"/>
          <w:color w:val="000000" w:themeColor="text1"/>
          <w:sz w:val="24"/>
          <w:szCs w:val="24"/>
          <w:shd w:val="clear" w:color="auto" w:fill="FFFFFF"/>
        </w:rPr>
        <w:t xml:space="preserve"> M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2016 How efficiently do maize‐and soybean‐based cropping systems use water? A </w:t>
      </w:r>
      <w:proofErr w:type="gramStart"/>
      <w:r w:rsidRPr="005B6973">
        <w:rPr>
          <w:rFonts w:ascii="Times New Roman" w:hAnsi="Times New Roman" w:cs="Times New Roman"/>
          <w:color w:val="000000" w:themeColor="text1"/>
          <w:sz w:val="24"/>
          <w:szCs w:val="24"/>
          <w:shd w:val="clear" w:color="auto" w:fill="FFFFFF"/>
        </w:rPr>
        <w:t>systems</w:t>
      </w:r>
      <w:proofErr w:type="gramEnd"/>
      <w:r w:rsidRPr="005B6973">
        <w:rPr>
          <w:rFonts w:ascii="Times New Roman" w:hAnsi="Times New Roman" w:cs="Times New Roman"/>
          <w:color w:val="000000" w:themeColor="text1"/>
          <w:sz w:val="24"/>
          <w:szCs w:val="24"/>
          <w:shd w:val="clear" w:color="auto" w:fill="FFFFFF"/>
        </w:rPr>
        <w:t xml:space="preserve"> modeling analysis </w:t>
      </w:r>
      <w:r w:rsidRPr="005B6973">
        <w:rPr>
          <w:rFonts w:ascii="Times New Roman" w:hAnsi="Times New Roman" w:cs="Times New Roman"/>
          <w:i/>
          <w:iCs/>
          <w:color w:val="000000" w:themeColor="text1"/>
          <w:sz w:val="24"/>
          <w:szCs w:val="24"/>
          <w:shd w:val="clear" w:color="auto" w:fill="FFFFFF"/>
        </w:rPr>
        <w:t>Glob. Change Biol.</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22</w:t>
      </w:r>
      <w:r w:rsidRPr="005B6973">
        <w:rPr>
          <w:rFonts w:ascii="Times New Roman" w:hAnsi="Times New Roman" w:cs="Times New Roman"/>
          <w:b/>
          <w:color w:val="000000" w:themeColor="text1"/>
          <w:sz w:val="24"/>
          <w:szCs w:val="24"/>
          <w:shd w:val="clear" w:color="auto" w:fill="FFFFFF"/>
        </w:rPr>
        <w:t>(2)</w:t>
      </w:r>
      <w:r w:rsidRPr="005B6973">
        <w:rPr>
          <w:rFonts w:ascii="Times New Roman" w:hAnsi="Times New Roman" w:cs="Times New Roman"/>
          <w:color w:val="000000" w:themeColor="text1"/>
          <w:sz w:val="24"/>
          <w:szCs w:val="24"/>
          <w:shd w:val="clear" w:color="auto" w:fill="FFFFFF"/>
        </w:rPr>
        <w:t xml:space="preserve"> 666-81</w:t>
      </w:r>
    </w:p>
    <w:p w14:paraId="4D6C235A" w14:textId="77777777" w:rsidR="00451884" w:rsidRPr="005B6973" w:rsidRDefault="00451884" w:rsidP="00F80153">
      <w:pPr>
        <w:pStyle w:val="NoSpacing"/>
        <w:ind w:left="648"/>
        <w:rPr>
          <w:rFonts w:ascii="Times New Roman" w:hAnsi="Times New Roman" w:cs="Times New Roman"/>
          <w:color w:val="000000" w:themeColor="text1"/>
          <w:sz w:val="24"/>
          <w:szCs w:val="24"/>
          <w:shd w:val="clear" w:color="auto" w:fill="FFFFFF"/>
        </w:rPr>
      </w:pPr>
    </w:p>
    <w:p w14:paraId="4895157A" w14:textId="77777777"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 xml:space="preserve">Martinez-Feria R A, </w:t>
      </w:r>
      <w:proofErr w:type="spellStart"/>
      <w:proofErr w:type="gramStart"/>
      <w:r w:rsidRPr="005B6973">
        <w:rPr>
          <w:rFonts w:ascii="Times New Roman" w:hAnsi="Times New Roman" w:cs="Times New Roman"/>
          <w:color w:val="000000" w:themeColor="text1"/>
          <w:sz w:val="24"/>
          <w:szCs w:val="24"/>
          <w:shd w:val="clear" w:color="auto" w:fill="FFFFFF"/>
        </w:rPr>
        <w:t>Dietzel</w:t>
      </w:r>
      <w:proofErr w:type="spellEnd"/>
      <w:r w:rsidRPr="005B6973">
        <w:rPr>
          <w:rFonts w:ascii="Times New Roman" w:hAnsi="Times New Roman" w:cs="Times New Roman"/>
          <w:color w:val="000000" w:themeColor="text1"/>
          <w:sz w:val="24"/>
          <w:szCs w:val="24"/>
          <w:shd w:val="clear" w:color="auto" w:fill="FFFFFF"/>
        </w:rPr>
        <w:t xml:space="preserve">  R</w:t>
      </w:r>
      <w:proofErr w:type="gramEnd"/>
      <w:r w:rsidRPr="005B6973">
        <w:rPr>
          <w:rFonts w:ascii="Times New Roman" w:hAnsi="Times New Roman" w:cs="Times New Roman"/>
          <w:color w:val="000000" w:themeColor="text1"/>
          <w:sz w:val="24"/>
          <w:szCs w:val="24"/>
          <w:shd w:val="clear" w:color="auto" w:fill="FFFFFF"/>
        </w:rPr>
        <w:t xml:space="preserve">, Liebman M, Helmers M J and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2016 Rye cover crop effects on maize: A system-level analysis </w:t>
      </w:r>
      <w:r w:rsidRPr="005B6973">
        <w:rPr>
          <w:rFonts w:ascii="Times New Roman" w:hAnsi="Times New Roman" w:cs="Times New Roman"/>
          <w:i/>
          <w:iCs/>
          <w:color w:val="000000" w:themeColor="text1"/>
          <w:sz w:val="24"/>
          <w:szCs w:val="24"/>
          <w:shd w:val="clear" w:color="auto" w:fill="FFFFFF"/>
        </w:rPr>
        <w:t>Field Crop. Res.</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196</w:t>
      </w:r>
      <w:r w:rsidRPr="005B6973">
        <w:rPr>
          <w:rFonts w:ascii="Times New Roman" w:hAnsi="Times New Roman" w:cs="Times New Roman"/>
          <w:color w:val="000000" w:themeColor="text1"/>
          <w:sz w:val="24"/>
          <w:szCs w:val="24"/>
          <w:shd w:val="clear" w:color="auto" w:fill="FFFFFF"/>
        </w:rPr>
        <w:t xml:space="preserve"> 145-59</w:t>
      </w:r>
    </w:p>
    <w:p w14:paraId="1A65C4BC" w14:textId="77777777" w:rsidR="00451884" w:rsidRPr="005B6973" w:rsidRDefault="00451884" w:rsidP="00F80153">
      <w:pPr>
        <w:pStyle w:val="NoSpacing"/>
        <w:rPr>
          <w:rFonts w:ascii="Times New Roman" w:hAnsi="Times New Roman" w:cs="Times New Roman"/>
          <w:color w:val="000000" w:themeColor="text1"/>
          <w:sz w:val="24"/>
          <w:szCs w:val="24"/>
          <w:shd w:val="clear" w:color="auto" w:fill="FFFFFF"/>
        </w:rPr>
      </w:pPr>
    </w:p>
    <w:p w14:paraId="252DBCC5" w14:textId="2145E384" w:rsidR="00451884" w:rsidRPr="005B6973" w:rsidRDefault="00451884" w:rsidP="00F80153">
      <w:pPr>
        <w:pStyle w:val="NoSpacing"/>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Mourtzinis</w:t>
      </w:r>
      <w:proofErr w:type="spellEnd"/>
      <w:r w:rsidRPr="005B6973">
        <w:rPr>
          <w:rFonts w:ascii="Times New Roman" w:hAnsi="Times New Roman" w:cs="Times New Roman"/>
          <w:color w:val="000000" w:themeColor="text1"/>
          <w:sz w:val="24"/>
          <w:szCs w:val="24"/>
        </w:rPr>
        <w:t xml:space="preserve"> S and Conley S P 2017 Delineating soybean maturity groups across the United States </w:t>
      </w:r>
      <w:proofErr w:type="spellStart"/>
      <w:r w:rsidRPr="005B6973">
        <w:rPr>
          <w:rFonts w:ascii="Times New Roman" w:hAnsi="Times New Roman" w:cs="Times New Roman"/>
          <w:i/>
          <w:color w:val="000000" w:themeColor="text1"/>
          <w:sz w:val="24"/>
          <w:szCs w:val="24"/>
        </w:rPr>
        <w:t>Agron</w:t>
      </w:r>
      <w:proofErr w:type="spellEnd"/>
      <w:r w:rsidRPr="005B6973">
        <w:rPr>
          <w:rFonts w:ascii="Times New Roman" w:hAnsi="Times New Roman" w:cs="Times New Roman"/>
          <w:i/>
          <w:color w:val="000000" w:themeColor="text1"/>
          <w:sz w:val="24"/>
          <w:szCs w:val="24"/>
        </w:rPr>
        <w:t>.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109(4)</w:t>
      </w:r>
      <w:r w:rsidRPr="005B6973">
        <w:rPr>
          <w:rFonts w:ascii="Times New Roman" w:hAnsi="Times New Roman" w:cs="Times New Roman"/>
          <w:color w:val="000000" w:themeColor="text1"/>
          <w:sz w:val="24"/>
          <w:szCs w:val="24"/>
        </w:rPr>
        <w:t xml:space="preserve"> 1397-1403,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10.2134/agronj2016.10.0581</w:t>
      </w:r>
    </w:p>
    <w:p w14:paraId="66AFA7A8" w14:textId="77777777" w:rsidR="00451884" w:rsidRPr="005B6973" w:rsidRDefault="00451884" w:rsidP="00F80153">
      <w:pPr>
        <w:pStyle w:val="NoSpacing"/>
        <w:ind w:left="648"/>
        <w:rPr>
          <w:rFonts w:ascii="Times New Roman" w:hAnsi="Times New Roman" w:cs="Times New Roman"/>
          <w:color w:val="000000" w:themeColor="text1"/>
          <w:sz w:val="24"/>
          <w:szCs w:val="24"/>
        </w:rPr>
      </w:pPr>
    </w:p>
    <w:p w14:paraId="7BBFCCEB" w14:textId="1B90DB06" w:rsidR="00451884" w:rsidRPr="005B6973" w:rsidRDefault="00451884"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color w:val="000000" w:themeColor="text1"/>
          <w:sz w:val="24"/>
          <w:szCs w:val="24"/>
          <w:shd w:val="clear" w:color="auto" w:fill="FFFFFF"/>
        </w:rPr>
        <w:t xml:space="preserve">Baum M E,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and Licht M A 2018 Planting date, hybrid maturity, and weather effects on maize yield and crop stage </w:t>
      </w:r>
      <w:proofErr w:type="spellStart"/>
      <w:r w:rsidRPr="005B6973">
        <w:rPr>
          <w:rFonts w:ascii="Times New Roman" w:hAnsi="Times New Roman" w:cs="Times New Roman"/>
          <w:i/>
          <w:color w:val="000000" w:themeColor="text1"/>
          <w:sz w:val="24"/>
          <w:szCs w:val="24"/>
          <w:shd w:val="clear" w:color="auto" w:fill="FFFFFF"/>
        </w:rPr>
        <w:t>Agron</w:t>
      </w:r>
      <w:proofErr w:type="spellEnd"/>
      <w:r w:rsidRPr="005B6973">
        <w:rPr>
          <w:rFonts w:ascii="Times New Roman" w:hAnsi="Times New Roman" w:cs="Times New Roman"/>
          <w:i/>
          <w:color w:val="000000" w:themeColor="text1"/>
          <w:sz w:val="24"/>
          <w:szCs w:val="24"/>
          <w:shd w:val="clear" w:color="auto" w:fill="FFFFFF"/>
        </w:rPr>
        <w:t>. J.</w:t>
      </w:r>
      <w:r w:rsidRPr="005B6973">
        <w:rPr>
          <w:rFonts w:ascii="Times New Roman" w:hAnsi="Times New Roman" w:cs="Times New Roman"/>
          <w:color w:val="000000" w:themeColor="text1"/>
          <w:sz w:val="24"/>
          <w:szCs w:val="24"/>
          <w:shd w:val="clear" w:color="auto" w:fill="FFFFFF"/>
        </w:rPr>
        <w:t xml:space="preserve"> </w:t>
      </w:r>
      <w:r w:rsidRPr="005B6973">
        <w:rPr>
          <w:rFonts w:ascii="Times New Roman" w:hAnsi="Times New Roman" w:cs="Times New Roman"/>
          <w:b/>
          <w:color w:val="000000" w:themeColor="text1"/>
          <w:sz w:val="24"/>
          <w:szCs w:val="24"/>
          <w:shd w:val="clear" w:color="auto" w:fill="FFFFFF"/>
        </w:rPr>
        <w:t>111</w:t>
      </w:r>
      <w:r w:rsidRPr="005B6973">
        <w:rPr>
          <w:rFonts w:ascii="Times New Roman" w:hAnsi="Times New Roman" w:cs="Times New Roman"/>
          <w:color w:val="000000" w:themeColor="text1"/>
          <w:sz w:val="24"/>
          <w:szCs w:val="24"/>
          <w:shd w:val="clear" w:color="auto" w:fill="FFFFFF"/>
        </w:rPr>
        <w:t xml:space="preserve"> 303-13, </w:t>
      </w:r>
      <w:proofErr w:type="spellStart"/>
      <w:r w:rsidRPr="005B6973">
        <w:rPr>
          <w:rFonts w:ascii="Times New Roman" w:hAnsi="Times New Roman" w:cs="Times New Roman"/>
          <w:color w:val="000000" w:themeColor="text1"/>
          <w:sz w:val="24"/>
          <w:szCs w:val="24"/>
          <w:shd w:val="clear" w:color="auto" w:fill="FFFFFF"/>
        </w:rPr>
        <w:t>doi</w:t>
      </w:r>
      <w:proofErr w:type="spellEnd"/>
      <w:r w:rsidRPr="005B6973">
        <w:rPr>
          <w:rFonts w:ascii="Times New Roman" w:hAnsi="Times New Roman" w:cs="Times New Roman"/>
          <w:color w:val="000000" w:themeColor="text1"/>
          <w:sz w:val="24"/>
          <w:szCs w:val="24"/>
          <w:shd w:val="clear" w:color="auto" w:fill="FFFFFF"/>
        </w:rPr>
        <w:t>: 10.2134/agonj2018.04.0297</w:t>
      </w:r>
    </w:p>
    <w:p w14:paraId="1F2F3C70" w14:textId="77777777" w:rsidR="00102065" w:rsidRPr="005B6973" w:rsidRDefault="00102065" w:rsidP="00F80153">
      <w:pPr>
        <w:pStyle w:val="NoSpacing"/>
        <w:ind w:left="648"/>
        <w:rPr>
          <w:rFonts w:ascii="Times New Roman" w:hAnsi="Times New Roman" w:cs="Times New Roman"/>
          <w:color w:val="000000" w:themeColor="text1"/>
          <w:sz w:val="24"/>
          <w:szCs w:val="24"/>
          <w:shd w:val="clear" w:color="auto" w:fill="FFFFFF"/>
        </w:rPr>
      </w:pPr>
    </w:p>
    <w:p w14:paraId="7DD2E905" w14:textId="6A016157" w:rsidR="00102065" w:rsidRPr="005B6973" w:rsidRDefault="00102065" w:rsidP="00F80153">
      <w:pPr>
        <w:pStyle w:val="NoSpacing"/>
        <w:numPr>
          <w:ilvl w:val="0"/>
          <w:numId w:val="2"/>
        </w:numPr>
        <w:rPr>
          <w:rFonts w:ascii="Times New Roman" w:hAnsi="Times New Roman" w:cs="Times New Roman"/>
          <w:color w:val="000000" w:themeColor="text1"/>
          <w:sz w:val="24"/>
          <w:szCs w:val="24"/>
          <w:shd w:val="clear" w:color="auto" w:fill="FFFFFF"/>
        </w:rPr>
      </w:pPr>
      <w:r w:rsidRPr="005B6973">
        <w:rPr>
          <w:rFonts w:ascii="Times New Roman" w:hAnsi="Times New Roman" w:cs="Times New Roman"/>
          <w:noProof/>
          <w:color w:val="000000" w:themeColor="text1"/>
          <w:sz w:val="24"/>
          <w:szCs w:val="24"/>
        </w:rPr>
        <w:lastRenderedPageBreak/>
        <w:t>R Core Team 2019 R: A Language and environment for statistical computing, Vienna, Austria. Availabl</w:t>
      </w:r>
      <w:r w:rsidR="00F80153" w:rsidRPr="005B6973">
        <w:rPr>
          <w:rFonts w:ascii="Times New Roman" w:hAnsi="Times New Roman" w:cs="Times New Roman"/>
          <w:noProof/>
          <w:color w:val="000000" w:themeColor="text1"/>
          <w:sz w:val="24"/>
          <w:szCs w:val="24"/>
        </w:rPr>
        <w:t>e at https://www.R-project.org/</w:t>
      </w:r>
    </w:p>
    <w:p w14:paraId="394EE607"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22DB5CDB" w14:textId="77777777"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Archontoulis</w:t>
      </w:r>
      <w:proofErr w:type="spellEnd"/>
      <w:r w:rsidRPr="005B6973">
        <w:rPr>
          <w:rFonts w:ascii="Times New Roman" w:hAnsi="Times New Roman" w:cs="Times New Roman"/>
          <w:color w:val="000000" w:themeColor="text1"/>
          <w:sz w:val="24"/>
          <w:szCs w:val="24"/>
          <w:shd w:val="clear" w:color="auto" w:fill="FFFFFF"/>
        </w:rPr>
        <w:t xml:space="preserve"> S V and </w:t>
      </w:r>
      <w:proofErr w:type="spellStart"/>
      <w:r w:rsidRPr="005B6973">
        <w:rPr>
          <w:rFonts w:ascii="Times New Roman" w:hAnsi="Times New Roman" w:cs="Times New Roman"/>
          <w:color w:val="000000" w:themeColor="text1"/>
          <w:sz w:val="24"/>
          <w:szCs w:val="24"/>
          <w:shd w:val="clear" w:color="auto" w:fill="FFFFFF"/>
        </w:rPr>
        <w:t>Miguez</w:t>
      </w:r>
      <w:proofErr w:type="spellEnd"/>
      <w:r w:rsidRPr="005B6973">
        <w:rPr>
          <w:rFonts w:ascii="Times New Roman" w:hAnsi="Times New Roman" w:cs="Times New Roman"/>
          <w:color w:val="000000" w:themeColor="text1"/>
          <w:sz w:val="24"/>
          <w:szCs w:val="24"/>
          <w:shd w:val="clear" w:color="auto" w:fill="FFFFFF"/>
        </w:rPr>
        <w:t xml:space="preserve"> F E 2015 Nonlinear regression models and applications in agricultural research </w:t>
      </w:r>
      <w:proofErr w:type="spellStart"/>
      <w:r w:rsidRPr="005B6973">
        <w:rPr>
          <w:rFonts w:ascii="Times New Roman" w:hAnsi="Times New Roman" w:cs="Times New Roman"/>
          <w:i/>
          <w:iCs/>
          <w:color w:val="000000" w:themeColor="text1"/>
          <w:sz w:val="24"/>
          <w:szCs w:val="24"/>
          <w:shd w:val="clear" w:color="auto" w:fill="FFFFFF"/>
        </w:rPr>
        <w:t>Agron</w:t>
      </w:r>
      <w:proofErr w:type="spellEnd"/>
      <w:r w:rsidRPr="005B6973">
        <w:rPr>
          <w:rFonts w:ascii="Times New Roman" w:hAnsi="Times New Roman" w:cs="Times New Roman"/>
          <w:i/>
          <w:iCs/>
          <w:color w:val="000000" w:themeColor="text1"/>
          <w:sz w:val="24"/>
          <w:szCs w:val="24"/>
          <w:shd w:val="clear" w:color="auto" w:fill="FFFFFF"/>
        </w:rPr>
        <w:t>. J.</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Cs/>
          <w:color w:val="000000" w:themeColor="text1"/>
          <w:sz w:val="24"/>
          <w:szCs w:val="24"/>
          <w:shd w:val="clear" w:color="auto" w:fill="FFFFFF"/>
        </w:rPr>
        <w:t>107</w:t>
      </w:r>
      <w:r w:rsidRPr="005B6973">
        <w:rPr>
          <w:rFonts w:ascii="Times New Roman" w:hAnsi="Times New Roman" w:cs="Times New Roman"/>
          <w:iCs/>
          <w:color w:val="000000" w:themeColor="text1"/>
          <w:sz w:val="24"/>
          <w:szCs w:val="24"/>
          <w:shd w:val="clear" w:color="auto" w:fill="FFFFFF"/>
        </w:rPr>
        <w:t xml:space="preserve"> </w:t>
      </w:r>
      <w:r w:rsidRPr="005B6973">
        <w:rPr>
          <w:rFonts w:ascii="Times New Roman" w:hAnsi="Times New Roman" w:cs="Times New Roman"/>
          <w:color w:val="000000" w:themeColor="text1"/>
          <w:sz w:val="24"/>
          <w:szCs w:val="24"/>
          <w:shd w:val="clear" w:color="auto" w:fill="FFFFFF"/>
        </w:rPr>
        <w:t xml:space="preserve">2, </w:t>
      </w:r>
      <w:proofErr w:type="spellStart"/>
      <w:r w:rsidRPr="005B6973">
        <w:rPr>
          <w:rFonts w:ascii="Times New Roman" w:hAnsi="Times New Roman" w:cs="Times New Roman"/>
          <w:color w:val="000000" w:themeColor="text1"/>
          <w:sz w:val="24"/>
          <w:szCs w:val="24"/>
        </w:rPr>
        <w:t>doi</w:t>
      </w:r>
      <w:proofErr w:type="spellEnd"/>
      <w:r w:rsidRPr="005B6973">
        <w:rPr>
          <w:rFonts w:ascii="Times New Roman" w:hAnsi="Times New Roman" w:cs="Times New Roman"/>
          <w:color w:val="000000" w:themeColor="text1"/>
          <w:sz w:val="24"/>
          <w:szCs w:val="24"/>
        </w:rPr>
        <w:t>: 10.2134/agronj2012.0506</w:t>
      </w:r>
    </w:p>
    <w:p w14:paraId="54860DE1"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7A8E946A" w14:textId="6908C12A" w:rsidR="00102065" w:rsidRPr="005B6973" w:rsidRDefault="00102065"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Wickham</w:t>
      </w:r>
      <w:r w:rsidR="00F80153" w:rsidRPr="005B6973">
        <w:rPr>
          <w:rFonts w:ascii="Times New Roman" w:hAnsi="Times New Roman" w:cs="Times New Roman"/>
          <w:color w:val="000000" w:themeColor="text1"/>
          <w:sz w:val="24"/>
          <w:szCs w:val="24"/>
          <w:shd w:val="clear" w:color="auto" w:fill="FFFFFF"/>
        </w:rPr>
        <w:t xml:space="preserve"> H, </w:t>
      </w:r>
      <w:proofErr w:type="spellStart"/>
      <w:r w:rsidR="00F80153" w:rsidRPr="005B6973">
        <w:rPr>
          <w:rFonts w:ascii="Times New Roman" w:hAnsi="Times New Roman" w:cs="Times New Roman"/>
          <w:color w:val="000000" w:themeColor="text1"/>
          <w:sz w:val="24"/>
          <w:szCs w:val="24"/>
          <w:shd w:val="clear" w:color="auto" w:fill="FFFFFF"/>
        </w:rPr>
        <w:t>Averick</w:t>
      </w:r>
      <w:proofErr w:type="spellEnd"/>
      <w:r w:rsidR="00F80153" w:rsidRPr="005B6973">
        <w:rPr>
          <w:rFonts w:ascii="Times New Roman" w:hAnsi="Times New Roman" w:cs="Times New Roman"/>
          <w:color w:val="000000" w:themeColor="text1"/>
          <w:sz w:val="24"/>
          <w:szCs w:val="24"/>
          <w:shd w:val="clear" w:color="auto" w:fill="FFFFFF"/>
        </w:rPr>
        <w:t xml:space="preserve"> M, Bryan J, Chang W, McGowan L D A, François R et al. 2019</w:t>
      </w:r>
      <w:r w:rsidRPr="005B6973">
        <w:rPr>
          <w:rFonts w:ascii="Times New Roman" w:hAnsi="Times New Roman" w:cs="Times New Roman"/>
          <w:color w:val="000000" w:themeColor="text1"/>
          <w:sz w:val="24"/>
          <w:szCs w:val="24"/>
          <w:shd w:val="clear" w:color="auto" w:fill="FFFFFF"/>
        </w:rPr>
        <w:t xml:space="preserve"> Welcome to the </w:t>
      </w:r>
      <w:proofErr w:type="spellStart"/>
      <w:r w:rsidRPr="005B6973">
        <w:rPr>
          <w:rFonts w:ascii="Times New Roman" w:hAnsi="Times New Roman" w:cs="Times New Roman"/>
          <w:color w:val="000000" w:themeColor="text1"/>
          <w:sz w:val="24"/>
          <w:szCs w:val="24"/>
          <w:shd w:val="clear" w:color="auto" w:fill="FFFFFF"/>
        </w:rPr>
        <w:t>Tidyverse</w:t>
      </w:r>
      <w:proofErr w:type="spellEnd"/>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i/>
          <w:iCs/>
          <w:color w:val="000000" w:themeColor="text1"/>
          <w:sz w:val="24"/>
          <w:szCs w:val="24"/>
          <w:shd w:val="clear" w:color="auto" w:fill="FFFFFF"/>
        </w:rPr>
        <w:t>J</w:t>
      </w:r>
      <w:r w:rsidR="00F80153" w:rsidRPr="005B6973">
        <w:rPr>
          <w:rFonts w:ascii="Times New Roman" w:hAnsi="Times New Roman" w:cs="Times New Roman"/>
          <w:i/>
          <w:iCs/>
          <w:color w:val="000000" w:themeColor="text1"/>
          <w:sz w:val="24"/>
          <w:szCs w:val="24"/>
          <w:shd w:val="clear" w:color="auto" w:fill="FFFFFF"/>
        </w:rPr>
        <w:t xml:space="preserve">. Open Source </w:t>
      </w:r>
      <w:proofErr w:type="spellStart"/>
      <w:r w:rsidR="00F80153" w:rsidRPr="005B6973">
        <w:rPr>
          <w:rFonts w:ascii="Times New Roman" w:hAnsi="Times New Roman" w:cs="Times New Roman"/>
          <w:i/>
          <w:iCs/>
          <w:color w:val="000000" w:themeColor="text1"/>
          <w:sz w:val="24"/>
          <w:szCs w:val="24"/>
          <w:shd w:val="clear" w:color="auto" w:fill="FFFFFF"/>
        </w:rPr>
        <w:t>Softw</w:t>
      </w:r>
      <w:proofErr w:type="spellEnd"/>
      <w:r w:rsidR="00F80153" w:rsidRPr="005B6973">
        <w:rPr>
          <w:rFonts w:ascii="Times New Roman" w:hAnsi="Times New Roman" w:cs="Times New Roman"/>
          <w:i/>
          <w:iCs/>
          <w:color w:val="000000" w:themeColor="text1"/>
          <w:sz w:val="24"/>
          <w:szCs w:val="24"/>
          <w:shd w:val="clear" w:color="auto" w:fill="FFFFFF"/>
        </w:rPr>
        <w:t>.</w:t>
      </w:r>
      <w:r w:rsidRPr="005B6973">
        <w:rPr>
          <w:rFonts w:ascii="Times New Roman" w:hAnsi="Times New Roman" w:cs="Times New Roman"/>
          <w:color w:val="000000" w:themeColor="text1"/>
          <w:sz w:val="24"/>
          <w:szCs w:val="24"/>
          <w:shd w:val="clear" w:color="auto" w:fill="FFFFFF"/>
        </w:rPr>
        <w:t> </w:t>
      </w:r>
      <w:r w:rsidRPr="005B6973">
        <w:rPr>
          <w:rFonts w:ascii="Times New Roman" w:hAnsi="Times New Roman" w:cs="Times New Roman"/>
          <w:b/>
          <w:i/>
          <w:iCs/>
          <w:color w:val="000000" w:themeColor="text1"/>
          <w:sz w:val="24"/>
          <w:szCs w:val="24"/>
          <w:shd w:val="clear" w:color="auto" w:fill="FFFFFF"/>
        </w:rPr>
        <w:t>4</w:t>
      </w:r>
      <w:r w:rsidRPr="005B6973">
        <w:rPr>
          <w:rFonts w:ascii="Times New Roman" w:hAnsi="Times New Roman" w:cs="Times New Roman"/>
          <w:b/>
          <w:color w:val="000000" w:themeColor="text1"/>
          <w:sz w:val="24"/>
          <w:szCs w:val="24"/>
          <w:shd w:val="clear" w:color="auto" w:fill="FFFFFF"/>
        </w:rPr>
        <w:t>(43)</w:t>
      </w:r>
      <w:r w:rsidR="00F80153" w:rsidRPr="005B6973">
        <w:rPr>
          <w:rFonts w:ascii="Times New Roman" w:hAnsi="Times New Roman" w:cs="Times New Roman"/>
          <w:color w:val="000000" w:themeColor="text1"/>
          <w:sz w:val="24"/>
          <w:szCs w:val="24"/>
          <w:shd w:val="clear" w:color="auto" w:fill="FFFFFF"/>
        </w:rPr>
        <w:t xml:space="preserve"> 1686</w:t>
      </w:r>
    </w:p>
    <w:p w14:paraId="477BC7E1" w14:textId="77777777" w:rsidR="00102065" w:rsidRPr="005B6973" w:rsidRDefault="00102065" w:rsidP="00F80153">
      <w:pPr>
        <w:pStyle w:val="ListParagraph"/>
        <w:rPr>
          <w:rFonts w:ascii="Times New Roman" w:hAnsi="Times New Roman" w:cs="Times New Roman"/>
          <w:color w:val="000000" w:themeColor="text1"/>
          <w:sz w:val="24"/>
          <w:szCs w:val="24"/>
        </w:rPr>
      </w:pPr>
    </w:p>
    <w:p w14:paraId="684A4B12" w14:textId="6CDE637E" w:rsidR="00102065" w:rsidRPr="005B6973" w:rsidRDefault="00102065"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eastAsia="Times New Roman" w:hAnsi="Times New Roman" w:cs="Times New Roman"/>
          <w:color w:val="000000" w:themeColor="text1"/>
          <w:sz w:val="24"/>
          <w:szCs w:val="24"/>
          <w:bdr w:val="none" w:sz="0" w:space="0" w:color="auto" w:frame="1"/>
        </w:rPr>
        <w:t>Miguez</w:t>
      </w:r>
      <w:proofErr w:type="spellEnd"/>
      <w:r w:rsidRPr="005B6973">
        <w:rPr>
          <w:rFonts w:ascii="Times New Roman" w:eastAsia="Times New Roman" w:hAnsi="Times New Roman" w:cs="Times New Roman"/>
          <w:color w:val="000000" w:themeColor="text1"/>
          <w:sz w:val="24"/>
          <w:szCs w:val="24"/>
          <w:bdr w:val="none" w:sz="0" w:space="0" w:color="auto" w:frame="1"/>
        </w:rPr>
        <w:t xml:space="preserve"> F</w:t>
      </w:r>
      <w:r w:rsidR="00F80153" w:rsidRPr="005B6973">
        <w:rPr>
          <w:rFonts w:ascii="Times New Roman" w:eastAsia="Times New Roman" w:hAnsi="Times New Roman" w:cs="Times New Roman"/>
          <w:color w:val="000000" w:themeColor="text1"/>
          <w:sz w:val="24"/>
          <w:szCs w:val="24"/>
          <w:bdr w:val="none" w:sz="0" w:space="0" w:color="auto" w:frame="1"/>
        </w:rPr>
        <w:t xml:space="preserve"> 2020</w:t>
      </w:r>
      <w:r w:rsidRPr="005B6973">
        <w:rPr>
          <w:rFonts w:ascii="Times New Roman" w:eastAsia="Times New Roman" w:hAnsi="Times New Roman" w:cs="Times New Roman"/>
          <w:color w:val="000000" w:themeColor="text1"/>
          <w:sz w:val="24"/>
          <w:szCs w:val="24"/>
          <w:bdr w:val="none" w:sz="0" w:space="0" w:color="auto" w:frame="1"/>
        </w:rPr>
        <w:t xml:space="preserve"> </w:t>
      </w:r>
      <w:proofErr w:type="spellStart"/>
      <w:r w:rsidRPr="005B6973">
        <w:rPr>
          <w:rFonts w:ascii="Times New Roman" w:eastAsia="Times New Roman" w:hAnsi="Times New Roman" w:cs="Times New Roman"/>
          <w:color w:val="000000" w:themeColor="text1"/>
          <w:sz w:val="24"/>
          <w:szCs w:val="24"/>
          <w:bdr w:val="none" w:sz="0" w:space="0" w:color="auto" w:frame="1"/>
        </w:rPr>
        <w:t>nlraa</w:t>
      </w:r>
      <w:proofErr w:type="spellEnd"/>
      <w:r w:rsidRPr="005B6973">
        <w:rPr>
          <w:rFonts w:ascii="Times New Roman" w:eastAsia="Times New Roman" w:hAnsi="Times New Roman" w:cs="Times New Roman"/>
          <w:color w:val="000000" w:themeColor="text1"/>
          <w:sz w:val="24"/>
          <w:szCs w:val="24"/>
          <w:bdr w:val="none" w:sz="0" w:space="0" w:color="auto" w:frame="1"/>
        </w:rPr>
        <w:t>: Nonlinear Regression for Agricultural Applications. R package version 0.65.  https://CRAN.R-project.org/package=nlraa</w:t>
      </w:r>
    </w:p>
    <w:p w14:paraId="2A9BCAAB" w14:textId="77777777" w:rsidR="00F80153" w:rsidRPr="005B6973" w:rsidRDefault="00F80153" w:rsidP="00F80153">
      <w:pPr>
        <w:pStyle w:val="ListParagraph"/>
        <w:ind w:left="648"/>
        <w:rPr>
          <w:rFonts w:ascii="Times New Roman" w:hAnsi="Times New Roman" w:cs="Times New Roman"/>
          <w:color w:val="000000" w:themeColor="text1"/>
          <w:sz w:val="24"/>
          <w:szCs w:val="24"/>
        </w:rPr>
      </w:pPr>
    </w:p>
    <w:p w14:paraId="5D3C6B5D" w14:textId="05B5360D" w:rsidR="00412BF3" w:rsidRPr="005B6973" w:rsidRDefault="00F80153" w:rsidP="00412BF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Miguez</w:t>
      </w:r>
      <w:proofErr w:type="spellEnd"/>
      <w:r w:rsidR="00102065" w:rsidRPr="005B6973">
        <w:rPr>
          <w:rFonts w:ascii="Times New Roman" w:hAnsi="Times New Roman" w:cs="Times New Roman"/>
          <w:color w:val="000000" w:themeColor="text1"/>
          <w:sz w:val="24"/>
          <w:szCs w:val="24"/>
          <w:shd w:val="clear" w:color="auto" w:fill="FFFFFF"/>
        </w:rPr>
        <w:t xml:space="preserve"> F</w:t>
      </w:r>
      <w:r w:rsidRPr="005B6973">
        <w:rPr>
          <w:rFonts w:ascii="Times New Roman" w:hAnsi="Times New Roman" w:cs="Times New Roman"/>
          <w:color w:val="000000" w:themeColor="text1"/>
          <w:sz w:val="24"/>
          <w:szCs w:val="24"/>
          <w:shd w:val="clear" w:color="auto" w:fill="FFFFFF"/>
        </w:rPr>
        <w:t xml:space="preserve">, </w:t>
      </w:r>
      <w:proofErr w:type="spellStart"/>
      <w:r w:rsidRPr="005B6973">
        <w:rPr>
          <w:rFonts w:ascii="Times New Roman" w:hAnsi="Times New Roman" w:cs="Times New Roman"/>
          <w:color w:val="000000" w:themeColor="text1"/>
          <w:sz w:val="24"/>
          <w:szCs w:val="24"/>
          <w:shd w:val="clear" w:color="auto" w:fill="FFFFFF"/>
        </w:rPr>
        <w:t>Archontoulis</w:t>
      </w:r>
      <w:proofErr w:type="spellEnd"/>
      <w:r w:rsidR="00102065" w:rsidRPr="005B6973">
        <w:rPr>
          <w:rFonts w:ascii="Times New Roman" w:hAnsi="Times New Roman" w:cs="Times New Roman"/>
          <w:color w:val="000000" w:themeColor="text1"/>
          <w:sz w:val="24"/>
          <w:szCs w:val="24"/>
          <w:shd w:val="clear" w:color="auto" w:fill="FFFFFF"/>
        </w:rPr>
        <w:t xml:space="preserve"> S </w:t>
      </w:r>
      <w:r w:rsidRPr="005B6973">
        <w:rPr>
          <w:rFonts w:ascii="Times New Roman" w:hAnsi="Times New Roman" w:cs="Times New Roman"/>
          <w:color w:val="000000" w:themeColor="text1"/>
          <w:sz w:val="24"/>
          <w:szCs w:val="24"/>
          <w:shd w:val="clear" w:color="auto" w:fill="FFFFFF"/>
        </w:rPr>
        <w:t>and</w:t>
      </w:r>
      <w:r w:rsidR="00102065" w:rsidRPr="005B6973">
        <w:rPr>
          <w:rFonts w:ascii="Times New Roman" w:hAnsi="Times New Roman" w:cs="Times New Roman"/>
          <w:color w:val="000000" w:themeColor="text1"/>
          <w:sz w:val="24"/>
          <w:szCs w:val="24"/>
          <w:shd w:val="clear" w:color="auto" w:fill="FFFFFF"/>
        </w:rPr>
        <w:t xml:space="preserve"> </w:t>
      </w:r>
      <w:proofErr w:type="spellStart"/>
      <w:r w:rsidR="00102065" w:rsidRPr="005B6973">
        <w:rPr>
          <w:rFonts w:ascii="Times New Roman" w:hAnsi="Times New Roman" w:cs="Times New Roman"/>
          <w:color w:val="000000" w:themeColor="text1"/>
          <w:sz w:val="24"/>
          <w:szCs w:val="24"/>
          <w:shd w:val="clear" w:color="auto" w:fill="FFFFFF"/>
        </w:rPr>
        <w:t>Dokoohaki</w:t>
      </w:r>
      <w:proofErr w:type="spellEnd"/>
      <w:r w:rsidR="00102065" w:rsidRPr="005B6973">
        <w:rPr>
          <w:rFonts w:ascii="Times New Roman" w:hAnsi="Times New Roman" w:cs="Times New Roman"/>
          <w:color w:val="000000" w:themeColor="text1"/>
          <w:sz w:val="24"/>
          <w:szCs w:val="24"/>
          <w:shd w:val="clear" w:color="auto" w:fill="FFFFFF"/>
        </w:rPr>
        <w:t xml:space="preserve"> H 2018 Nonlinear regression models and applications. </w:t>
      </w:r>
      <w:r w:rsidR="00102065" w:rsidRPr="005B6973">
        <w:rPr>
          <w:rFonts w:ascii="Times New Roman" w:hAnsi="Times New Roman" w:cs="Times New Roman"/>
          <w:i/>
          <w:iCs/>
          <w:color w:val="000000" w:themeColor="text1"/>
          <w:sz w:val="24"/>
          <w:szCs w:val="24"/>
          <w:shd w:val="clear" w:color="auto" w:fill="FFFFFF"/>
        </w:rPr>
        <w:t>Applied statistics in agricultural, biological, and environmental sciences</w:t>
      </w:r>
      <w:r w:rsidR="00102065" w:rsidRPr="005B6973">
        <w:rPr>
          <w:rFonts w:ascii="Times New Roman" w:hAnsi="Times New Roman" w:cs="Times New Roman"/>
          <w:color w:val="000000" w:themeColor="text1"/>
          <w:sz w:val="24"/>
          <w:szCs w:val="24"/>
          <w:shd w:val="clear" w:color="auto" w:fill="FFFFFF"/>
        </w:rPr>
        <w:t>, 401-447.</w:t>
      </w:r>
    </w:p>
    <w:p w14:paraId="142CF9AF" w14:textId="77777777" w:rsidR="00412BF3" w:rsidRPr="005B6973" w:rsidRDefault="00412BF3" w:rsidP="00412BF3">
      <w:pPr>
        <w:pStyle w:val="ListParagraph"/>
        <w:ind w:left="648"/>
        <w:rPr>
          <w:rFonts w:ascii="Times New Roman" w:hAnsi="Times New Roman" w:cs="Times New Roman"/>
          <w:color w:val="000000" w:themeColor="text1"/>
          <w:sz w:val="24"/>
          <w:szCs w:val="24"/>
        </w:rPr>
      </w:pPr>
    </w:p>
    <w:p w14:paraId="6DA80187" w14:textId="119820BF" w:rsidR="00102065" w:rsidRPr="005B6973" w:rsidRDefault="001A4A58"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shd w:val="clear" w:color="auto" w:fill="FFFFFF"/>
        </w:rPr>
        <w:t>Bozdogan</w:t>
      </w:r>
      <w:proofErr w:type="spellEnd"/>
      <w:r w:rsidRPr="005B6973">
        <w:rPr>
          <w:rFonts w:ascii="Times New Roman" w:hAnsi="Times New Roman" w:cs="Times New Roman"/>
          <w:color w:val="000000" w:themeColor="text1"/>
          <w:sz w:val="24"/>
          <w:szCs w:val="24"/>
          <w:shd w:val="clear" w:color="auto" w:fill="FFFFFF"/>
        </w:rPr>
        <w:t xml:space="preserve"> H 1987</w:t>
      </w:r>
      <w:r w:rsidR="00102065" w:rsidRPr="005B6973">
        <w:rPr>
          <w:rFonts w:ascii="Times New Roman" w:hAnsi="Times New Roman" w:cs="Times New Roman"/>
          <w:color w:val="000000" w:themeColor="text1"/>
          <w:sz w:val="24"/>
          <w:szCs w:val="24"/>
          <w:shd w:val="clear" w:color="auto" w:fill="FFFFFF"/>
        </w:rPr>
        <w:t xml:space="preserve"> Model selection and Akaike's information criterion (AIC): The general theor</w:t>
      </w:r>
      <w:r w:rsidRPr="005B6973">
        <w:rPr>
          <w:rFonts w:ascii="Times New Roman" w:hAnsi="Times New Roman" w:cs="Times New Roman"/>
          <w:color w:val="000000" w:themeColor="text1"/>
          <w:sz w:val="24"/>
          <w:szCs w:val="24"/>
          <w:shd w:val="clear" w:color="auto" w:fill="FFFFFF"/>
        </w:rPr>
        <w:t>y and its analytical extensions</w:t>
      </w:r>
      <w:r w:rsidR="00102065" w:rsidRPr="005B6973">
        <w:rPr>
          <w:rFonts w:ascii="Times New Roman" w:hAnsi="Times New Roman" w:cs="Times New Roman"/>
          <w:color w:val="000000" w:themeColor="text1"/>
          <w:sz w:val="24"/>
          <w:szCs w:val="24"/>
          <w:shd w:val="clear" w:color="auto" w:fill="FFFFFF"/>
        </w:rPr>
        <w:t> </w:t>
      </w:r>
      <w:r w:rsidR="00102065" w:rsidRPr="005B6973">
        <w:rPr>
          <w:rFonts w:ascii="Times New Roman" w:hAnsi="Times New Roman" w:cs="Times New Roman"/>
          <w:i/>
          <w:iCs/>
          <w:color w:val="000000" w:themeColor="text1"/>
          <w:sz w:val="24"/>
          <w:szCs w:val="24"/>
          <w:shd w:val="clear" w:color="auto" w:fill="FFFFFF"/>
        </w:rPr>
        <w:t>Psychometrika</w:t>
      </w:r>
      <w:r w:rsidR="00102065" w:rsidRPr="005B6973">
        <w:rPr>
          <w:rFonts w:ascii="Times New Roman" w:hAnsi="Times New Roman" w:cs="Times New Roman"/>
          <w:color w:val="000000" w:themeColor="text1"/>
          <w:sz w:val="24"/>
          <w:szCs w:val="24"/>
          <w:shd w:val="clear" w:color="auto" w:fill="FFFFFF"/>
        </w:rPr>
        <w:t> </w:t>
      </w:r>
      <w:r w:rsidR="00102065" w:rsidRPr="005B6973">
        <w:rPr>
          <w:rFonts w:ascii="Times New Roman" w:hAnsi="Times New Roman" w:cs="Times New Roman"/>
          <w:b/>
          <w:iCs/>
          <w:color w:val="000000" w:themeColor="text1"/>
          <w:sz w:val="24"/>
          <w:szCs w:val="24"/>
          <w:shd w:val="clear" w:color="auto" w:fill="FFFFFF"/>
        </w:rPr>
        <w:t>52</w:t>
      </w:r>
      <w:r w:rsidR="00102065" w:rsidRPr="005B6973">
        <w:rPr>
          <w:rFonts w:ascii="Times New Roman" w:hAnsi="Times New Roman" w:cs="Times New Roman"/>
          <w:b/>
          <w:color w:val="000000" w:themeColor="text1"/>
          <w:sz w:val="24"/>
          <w:szCs w:val="24"/>
          <w:shd w:val="clear" w:color="auto" w:fill="FFFFFF"/>
        </w:rPr>
        <w:t>(3)</w:t>
      </w:r>
      <w:r w:rsidRPr="005B6973">
        <w:rPr>
          <w:rFonts w:ascii="Times New Roman" w:hAnsi="Times New Roman" w:cs="Times New Roman"/>
          <w:color w:val="000000" w:themeColor="text1"/>
          <w:sz w:val="24"/>
          <w:szCs w:val="24"/>
          <w:shd w:val="clear" w:color="auto" w:fill="FFFFFF"/>
        </w:rPr>
        <w:t xml:space="preserve"> 345-370</w:t>
      </w:r>
    </w:p>
    <w:p w14:paraId="77127D46" w14:textId="5B95C95A" w:rsidR="00102065" w:rsidRPr="005B6973" w:rsidRDefault="00102065" w:rsidP="00214091">
      <w:pPr>
        <w:pStyle w:val="HTMLPreformatted"/>
        <w:numPr>
          <w:ilvl w:val="0"/>
          <w:numId w:val="2"/>
        </w:numPr>
        <w:tabs>
          <w:tab w:val="clear" w:pos="916"/>
          <w:tab w:val="left" w:pos="709"/>
        </w:tabs>
        <w:wordWrap w:val="0"/>
        <w:rPr>
          <w:rStyle w:val="gd15mcfceub"/>
          <w:rFonts w:ascii="Times New Roman" w:hAnsi="Times New Roman" w:cs="Times New Roman"/>
          <w:color w:val="000000" w:themeColor="text1"/>
          <w:sz w:val="24"/>
          <w:szCs w:val="24"/>
          <w:bdr w:val="none" w:sz="0" w:space="0" w:color="auto" w:frame="1"/>
        </w:rPr>
      </w:pPr>
      <w:r w:rsidRPr="005B6973">
        <w:rPr>
          <w:rStyle w:val="gd15mcfceub"/>
          <w:rFonts w:ascii="Times New Roman" w:hAnsi="Times New Roman" w:cs="Times New Roman"/>
          <w:color w:val="000000" w:themeColor="text1"/>
          <w:sz w:val="24"/>
          <w:szCs w:val="24"/>
          <w:bdr w:val="none" w:sz="0" w:space="0" w:color="auto" w:frame="1"/>
        </w:rPr>
        <w:t xml:space="preserve">Pinheiro J, Bates D, </w:t>
      </w:r>
      <w:proofErr w:type="spellStart"/>
      <w:r w:rsidRPr="005B6973">
        <w:rPr>
          <w:rStyle w:val="gd15mcfceub"/>
          <w:rFonts w:ascii="Times New Roman" w:hAnsi="Times New Roman" w:cs="Times New Roman"/>
          <w:color w:val="000000" w:themeColor="text1"/>
          <w:sz w:val="24"/>
          <w:szCs w:val="24"/>
          <w:bdr w:val="none" w:sz="0" w:space="0" w:color="auto" w:frame="1"/>
        </w:rPr>
        <w:t>DebRoy</w:t>
      </w:r>
      <w:proofErr w:type="spellEnd"/>
      <w:r w:rsidRPr="005B6973">
        <w:rPr>
          <w:rStyle w:val="gd15mcfceub"/>
          <w:rFonts w:ascii="Times New Roman" w:hAnsi="Times New Roman" w:cs="Times New Roman"/>
          <w:color w:val="000000" w:themeColor="text1"/>
          <w:sz w:val="24"/>
          <w:szCs w:val="24"/>
          <w:bdr w:val="none" w:sz="0" w:space="0" w:color="auto" w:frame="1"/>
        </w:rPr>
        <w:t xml:space="preserve"> S, Sarkar D, R Core Team (2019). _</w:t>
      </w:r>
      <w:proofErr w:type="spellStart"/>
      <w:r w:rsidRPr="005B6973">
        <w:rPr>
          <w:rStyle w:val="gd15mcfceub"/>
          <w:rFonts w:ascii="Times New Roman" w:hAnsi="Times New Roman" w:cs="Times New Roman"/>
          <w:color w:val="000000" w:themeColor="text1"/>
          <w:sz w:val="24"/>
          <w:szCs w:val="24"/>
          <w:bdr w:val="none" w:sz="0" w:space="0" w:color="auto" w:frame="1"/>
        </w:rPr>
        <w:t>nlme</w:t>
      </w:r>
      <w:proofErr w:type="spellEnd"/>
      <w:r w:rsidRPr="005B6973">
        <w:rPr>
          <w:rStyle w:val="gd15mcfceub"/>
          <w:rFonts w:ascii="Times New Roman" w:hAnsi="Times New Roman" w:cs="Times New Roman"/>
          <w:color w:val="000000" w:themeColor="text1"/>
          <w:sz w:val="24"/>
          <w:szCs w:val="24"/>
          <w:bdr w:val="none" w:sz="0" w:space="0" w:color="auto" w:frame="1"/>
        </w:rPr>
        <w:t>: Linear and Nonlinear Mixed Effects Models_. R package</w:t>
      </w:r>
      <w:r w:rsidR="00B13561" w:rsidRPr="005B6973">
        <w:rPr>
          <w:rStyle w:val="gd15mcfceub"/>
          <w:rFonts w:ascii="Times New Roman" w:hAnsi="Times New Roman" w:cs="Times New Roman"/>
          <w:color w:val="000000" w:themeColor="text1"/>
          <w:sz w:val="24"/>
          <w:szCs w:val="24"/>
          <w:bdr w:val="none" w:sz="0" w:space="0" w:color="auto" w:frame="1"/>
        </w:rPr>
        <w:t xml:space="preserve"> </w:t>
      </w:r>
      <w:r w:rsidRPr="005B6973">
        <w:rPr>
          <w:rStyle w:val="gd15mcfceub"/>
          <w:rFonts w:ascii="Times New Roman" w:hAnsi="Times New Roman" w:cs="Times New Roman"/>
          <w:color w:val="000000" w:themeColor="text1"/>
          <w:sz w:val="24"/>
          <w:szCs w:val="24"/>
          <w:bdr w:val="none" w:sz="0" w:space="0" w:color="auto" w:frame="1"/>
        </w:rPr>
        <w:t xml:space="preserve">version 3.1-142, &lt;URL: </w:t>
      </w:r>
      <w:hyperlink r:id="rId10" w:history="1">
        <w:r w:rsidR="001A4A58" w:rsidRPr="005B6973">
          <w:rPr>
            <w:rStyle w:val="Hyperlink"/>
            <w:rFonts w:ascii="Times New Roman" w:hAnsi="Times New Roman" w:cs="Times New Roman"/>
            <w:color w:val="000000" w:themeColor="text1"/>
            <w:sz w:val="24"/>
            <w:szCs w:val="24"/>
            <w:bdr w:val="none" w:sz="0" w:space="0" w:color="auto" w:frame="1"/>
          </w:rPr>
          <w:t>https://CRAN.R-project.org/package=nlme</w:t>
        </w:r>
      </w:hyperlink>
      <w:r w:rsidRPr="005B6973">
        <w:rPr>
          <w:rStyle w:val="gd15mcfceub"/>
          <w:rFonts w:ascii="Times New Roman" w:hAnsi="Times New Roman" w:cs="Times New Roman"/>
          <w:color w:val="000000" w:themeColor="text1"/>
          <w:sz w:val="24"/>
          <w:szCs w:val="24"/>
          <w:bdr w:val="none" w:sz="0" w:space="0" w:color="auto" w:frame="1"/>
        </w:rPr>
        <w:t>&gt;.</w:t>
      </w:r>
    </w:p>
    <w:p w14:paraId="3CDF53A5" w14:textId="77777777" w:rsidR="001A4A58" w:rsidRPr="005B6973" w:rsidRDefault="001A4A58" w:rsidP="00F80153">
      <w:pPr>
        <w:pStyle w:val="HTMLPreformatted"/>
        <w:wordWrap w:val="0"/>
        <w:ind w:left="648"/>
        <w:rPr>
          <w:rStyle w:val="gd15mcfceub"/>
          <w:rFonts w:ascii="Times New Roman" w:hAnsi="Times New Roman" w:cs="Times New Roman"/>
          <w:color w:val="000000" w:themeColor="text1"/>
          <w:sz w:val="24"/>
          <w:szCs w:val="24"/>
          <w:bdr w:val="none" w:sz="0" w:space="0" w:color="auto" w:frame="1"/>
        </w:rPr>
      </w:pPr>
    </w:p>
    <w:p w14:paraId="3AA6F691" w14:textId="32530C14" w:rsidR="00B13561" w:rsidRPr="005B6973" w:rsidRDefault="001A4A58" w:rsidP="00CE4D27">
      <w:pPr>
        <w:pStyle w:val="HTMLPreformatted"/>
        <w:numPr>
          <w:ilvl w:val="0"/>
          <w:numId w:val="2"/>
        </w:numPr>
        <w:tabs>
          <w:tab w:val="clear" w:pos="916"/>
          <w:tab w:val="left" w:pos="709"/>
        </w:tabs>
        <w:wordWrap w:val="0"/>
        <w:rPr>
          <w:rStyle w:val="gd15mcfceub"/>
          <w:rFonts w:ascii="Times New Roman" w:hAnsi="Times New Roman" w:cs="Times New Roman"/>
          <w:color w:val="000000" w:themeColor="text1"/>
          <w:sz w:val="24"/>
          <w:szCs w:val="24"/>
          <w:bdr w:val="none" w:sz="0" w:space="0" w:color="auto" w:frame="1"/>
        </w:rPr>
      </w:pPr>
      <w:proofErr w:type="spellStart"/>
      <w:r w:rsidRPr="005B6973">
        <w:rPr>
          <w:rStyle w:val="gd15mcfceub"/>
          <w:rFonts w:ascii="Times New Roman" w:hAnsi="Times New Roman" w:cs="Times New Roman"/>
          <w:color w:val="000000" w:themeColor="text1"/>
          <w:sz w:val="24"/>
          <w:szCs w:val="24"/>
          <w:bdr w:val="none" w:sz="0" w:space="0" w:color="auto" w:frame="1"/>
        </w:rPr>
        <w:t>Lenth</w:t>
      </w:r>
      <w:proofErr w:type="spellEnd"/>
      <w:r w:rsidRPr="005B6973">
        <w:rPr>
          <w:rStyle w:val="gd15mcfceub"/>
          <w:rFonts w:ascii="Times New Roman" w:hAnsi="Times New Roman" w:cs="Times New Roman"/>
          <w:color w:val="000000" w:themeColor="text1"/>
          <w:sz w:val="24"/>
          <w:szCs w:val="24"/>
          <w:bdr w:val="none" w:sz="0" w:space="0" w:color="auto" w:frame="1"/>
        </w:rPr>
        <w:t xml:space="preserve"> R 2019</w:t>
      </w:r>
      <w:r w:rsidR="00B13561" w:rsidRPr="005B6973">
        <w:rPr>
          <w:rStyle w:val="gd15mcfceub"/>
          <w:rFonts w:ascii="Times New Roman" w:hAnsi="Times New Roman" w:cs="Times New Roman"/>
          <w:color w:val="000000" w:themeColor="text1"/>
          <w:sz w:val="24"/>
          <w:szCs w:val="24"/>
          <w:bdr w:val="none" w:sz="0" w:space="0" w:color="auto" w:frame="1"/>
        </w:rPr>
        <w:t xml:space="preserve"> </w:t>
      </w:r>
      <w:proofErr w:type="spellStart"/>
      <w:r w:rsidR="00B13561" w:rsidRPr="005B6973">
        <w:rPr>
          <w:rStyle w:val="gd15mcfceub"/>
          <w:rFonts w:ascii="Times New Roman" w:hAnsi="Times New Roman" w:cs="Times New Roman"/>
          <w:color w:val="000000" w:themeColor="text1"/>
          <w:sz w:val="24"/>
          <w:szCs w:val="24"/>
          <w:bdr w:val="none" w:sz="0" w:space="0" w:color="auto" w:frame="1"/>
        </w:rPr>
        <w:t>emmeans</w:t>
      </w:r>
      <w:proofErr w:type="spellEnd"/>
      <w:r w:rsidR="00B13561" w:rsidRPr="005B6973">
        <w:rPr>
          <w:rStyle w:val="gd15mcfceub"/>
          <w:rFonts w:ascii="Times New Roman" w:hAnsi="Times New Roman" w:cs="Times New Roman"/>
          <w:color w:val="000000" w:themeColor="text1"/>
          <w:sz w:val="24"/>
          <w:szCs w:val="24"/>
          <w:bdr w:val="none" w:sz="0" w:space="0" w:color="auto" w:frame="1"/>
        </w:rPr>
        <w:t xml:space="preserve">: Estimated Marginal Means, aka Least-Squares Means. R package version 1.4.2. </w:t>
      </w:r>
      <w:hyperlink r:id="rId11" w:history="1">
        <w:r w:rsidRPr="005B6973">
          <w:rPr>
            <w:rStyle w:val="Hyperlink"/>
            <w:rFonts w:ascii="Times New Roman" w:hAnsi="Times New Roman" w:cs="Times New Roman"/>
            <w:color w:val="000000" w:themeColor="text1"/>
            <w:sz w:val="24"/>
            <w:szCs w:val="24"/>
            <w:bdr w:val="none" w:sz="0" w:space="0" w:color="auto" w:frame="1"/>
          </w:rPr>
          <w:t>https://CRAN.R-project.org/package=emmeans</w:t>
        </w:r>
      </w:hyperlink>
    </w:p>
    <w:p w14:paraId="5FBFE088" w14:textId="77777777" w:rsidR="001A4A58" w:rsidRPr="005B6973" w:rsidRDefault="001A4A58" w:rsidP="00F80153">
      <w:pPr>
        <w:pStyle w:val="HTMLPreformatted"/>
        <w:wordWrap w:val="0"/>
        <w:ind w:left="648"/>
        <w:rPr>
          <w:rStyle w:val="gd15mcfceub"/>
          <w:rFonts w:ascii="Times New Roman" w:hAnsi="Times New Roman" w:cs="Times New Roman"/>
          <w:color w:val="000000" w:themeColor="text1"/>
          <w:sz w:val="24"/>
          <w:szCs w:val="24"/>
          <w:bdr w:val="none" w:sz="0" w:space="0" w:color="auto" w:frame="1"/>
        </w:rPr>
      </w:pPr>
    </w:p>
    <w:p w14:paraId="112D18DA" w14:textId="00D84E89" w:rsidR="0016355D" w:rsidRPr="005B6973" w:rsidRDefault="001A4A58" w:rsidP="0016355D">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shd w:val="clear" w:color="auto" w:fill="FFFFFF"/>
        </w:rPr>
        <w:t>Cerrato M E</w:t>
      </w:r>
      <w:r w:rsidR="00B13561" w:rsidRPr="005B6973">
        <w:rPr>
          <w:rFonts w:ascii="Times New Roman" w:hAnsi="Times New Roman" w:cs="Times New Roman"/>
          <w:color w:val="000000" w:themeColor="text1"/>
          <w:sz w:val="24"/>
          <w:szCs w:val="24"/>
          <w:shd w:val="clear" w:color="auto" w:fill="FFFFFF"/>
        </w:rPr>
        <w:t xml:space="preserve"> and Blackmer A</w:t>
      </w:r>
      <w:r w:rsidRPr="005B6973">
        <w:rPr>
          <w:rFonts w:ascii="Times New Roman" w:hAnsi="Times New Roman" w:cs="Times New Roman"/>
          <w:color w:val="000000" w:themeColor="text1"/>
          <w:sz w:val="24"/>
          <w:szCs w:val="24"/>
          <w:shd w:val="clear" w:color="auto" w:fill="FFFFFF"/>
        </w:rPr>
        <w:t>M 1990</w:t>
      </w:r>
      <w:r w:rsidR="00B13561" w:rsidRPr="005B6973">
        <w:rPr>
          <w:rFonts w:ascii="Times New Roman" w:hAnsi="Times New Roman" w:cs="Times New Roman"/>
          <w:color w:val="000000" w:themeColor="text1"/>
          <w:sz w:val="24"/>
          <w:szCs w:val="24"/>
          <w:shd w:val="clear" w:color="auto" w:fill="FFFFFF"/>
        </w:rPr>
        <w:t xml:space="preserve"> Comparison of models for describing; corn yield </w:t>
      </w:r>
      <w:r w:rsidRPr="005B6973">
        <w:rPr>
          <w:rFonts w:ascii="Times New Roman" w:hAnsi="Times New Roman" w:cs="Times New Roman"/>
          <w:color w:val="000000" w:themeColor="text1"/>
          <w:sz w:val="24"/>
          <w:szCs w:val="24"/>
          <w:shd w:val="clear" w:color="auto" w:fill="FFFFFF"/>
        </w:rPr>
        <w:t>response to nitrogen fertilizer</w:t>
      </w:r>
      <w:r w:rsidR="00B13561" w:rsidRPr="005B6973">
        <w:rPr>
          <w:rFonts w:ascii="Times New Roman" w:hAnsi="Times New Roman" w:cs="Times New Roman"/>
          <w:color w:val="000000" w:themeColor="text1"/>
          <w:sz w:val="24"/>
          <w:szCs w:val="24"/>
          <w:shd w:val="clear" w:color="auto" w:fill="FFFFFF"/>
        </w:rPr>
        <w:t> </w:t>
      </w:r>
      <w:proofErr w:type="spellStart"/>
      <w:r w:rsidR="00B13561" w:rsidRPr="005B6973">
        <w:rPr>
          <w:rFonts w:ascii="Times New Roman" w:hAnsi="Times New Roman" w:cs="Times New Roman"/>
          <w:i/>
          <w:iCs/>
          <w:color w:val="000000" w:themeColor="text1"/>
          <w:sz w:val="24"/>
          <w:szCs w:val="24"/>
          <w:shd w:val="clear" w:color="auto" w:fill="FFFFFF"/>
        </w:rPr>
        <w:t>Agron</w:t>
      </w:r>
      <w:proofErr w:type="spellEnd"/>
      <w:r w:rsidRPr="005B6973">
        <w:rPr>
          <w:rFonts w:ascii="Times New Roman" w:hAnsi="Times New Roman" w:cs="Times New Roman"/>
          <w:i/>
          <w:iCs/>
          <w:color w:val="000000" w:themeColor="text1"/>
          <w:sz w:val="24"/>
          <w:szCs w:val="24"/>
          <w:shd w:val="clear" w:color="auto" w:fill="FFFFFF"/>
        </w:rPr>
        <w:t>.</w:t>
      </w:r>
      <w:r w:rsidR="00B13561" w:rsidRPr="005B6973">
        <w:rPr>
          <w:rFonts w:ascii="Times New Roman" w:hAnsi="Times New Roman" w:cs="Times New Roman"/>
          <w:i/>
          <w:iCs/>
          <w:color w:val="000000" w:themeColor="text1"/>
          <w:sz w:val="24"/>
          <w:szCs w:val="24"/>
          <w:shd w:val="clear" w:color="auto" w:fill="FFFFFF"/>
        </w:rPr>
        <w:t xml:space="preserve"> J</w:t>
      </w:r>
      <w:r w:rsidRPr="005B6973">
        <w:rPr>
          <w:rFonts w:ascii="Times New Roman" w:hAnsi="Times New Roman" w:cs="Times New Roman"/>
          <w:i/>
          <w:iCs/>
          <w:color w:val="000000" w:themeColor="text1"/>
          <w:sz w:val="24"/>
          <w:szCs w:val="24"/>
          <w:shd w:val="clear" w:color="auto" w:fill="FFFFFF"/>
        </w:rPr>
        <w:t>.</w:t>
      </w:r>
      <w:r w:rsidR="00B13561" w:rsidRPr="005B6973">
        <w:rPr>
          <w:rFonts w:ascii="Times New Roman" w:hAnsi="Times New Roman" w:cs="Times New Roman"/>
          <w:color w:val="000000" w:themeColor="text1"/>
          <w:sz w:val="24"/>
          <w:szCs w:val="24"/>
          <w:shd w:val="clear" w:color="auto" w:fill="FFFFFF"/>
        </w:rPr>
        <w:t> </w:t>
      </w:r>
      <w:r w:rsidR="00B13561" w:rsidRPr="005B6973">
        <w:rPr>
          <w:rFonts w:ascii="Times New Roman" w:hAnsi="Times New Roman" w:cs="Times New Roman"/>
          <w:b/>
          <w:iCs/>
          <w:color w:val="000000" w:themeColor="text1"/>
          <w:sz w:val="24"/>
          <w:szCs w:val="24"/>
          <w:shd w:val="clear" w:color="auto" w:fill="FFFFFF"/>
        </w:rPr>
        <w:t>82</w:t>
      </w:r>
      <w:r w:rsidR="00B13561" w:rsidRPr="005B6973">
        <w:rPr>
          <w:rFonts w:ascii="Times New Roman" w:hAnsi="Times New Roman" w:cs="Times New Roman"/>
          <w:b/>
          <w:color w:val="000000" w:themeColor="text1"/>
          <w:sz w:val="24"/>
          <w:szCs w:val="24"/>
          <w:shd w:val="clear" w:color="auto" w:fill="FFFFFF"/>
        </w:rPr>
        <w:t>(1)</w:t>
      </w:r>
      <w:r w:rsidRPr="005B6973">
        <w:rPr>
          <w:rFonts w:ascii="Times New Roman" w:hAnsi="Times New Roman" w:cs="Times New Roman"/>
          <w:color w:val="000000" w:themeColor="text1"/>
          <w:sz w:val="24"/>
          <w:szCs w:val="24"/>
          <w:shd w:val="clear" w:color="auto" w:fill="FFFFFF"/>
        </w:rPr>
        <w:t xml:space="preserve"> 138-143</w:t>
      </w:r>
    </w:p>
    <w:p w14:paraId="78D8979B" w14:textId="77777777" w:rsidR="00412BF3" w:rsidRPr="005B6973" w:rsidRDefault="00412BF3" w:rsidP="00412BF3">
      <w:pPr>
        <w:pStyle w:val="ListParagraph"/>
        <w:ind w:left="648"/>
        <w:rPr>
          <w:rFonts w:ascii="Times New Roman" w:hAnsi="Times New Roman" w:cs="Times New Roman"/>
          <w:color w:val="000000" w:themeColor="text1"/>
          <w:sz w:val="24"/>
          <w:szCs w:val="24"/>
        </w:rPr>
      </w:pPr>
    </w:p>
    <w:p w14:paraId="20A11F61" w14:textId="43358FC0" w:rsidR="00451884"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Varvel G E and Peterson T A 1990 Residual soil nitrogen as affected by continuous, two-year, and four-year crop rotation systems </w:t>
      </w:r>
      <w:proofErr w:type="spellStart"/>
      <w:r w:rsidRPr="005B6973">
        <w:rPr>
          <w:rFonts w:ascii="Times New Roman" w:hAnsi="Times New Roman" w:cs="Times New Roman"/>
          <w:i/>
          <w:color w:val="000000" w:themeColor="text1"/>
          <w:sz w:val="24"/>
          <w:szCs w:val="24"/>
        </w:rPr>
        <w:t>Agron</w:t>
      </w:r>
      <w:proofErr w:type="spellEnd"/>
      <w:r w:rsidR="00412BF3" w:rsidRPr="005B6973">
        <w:rPr>
          <w:rFonts w:ascii="Times New Roman" w:hAnsi="Times New Roman" w:cs="Times New Roman"/>
          <w:i/>
          <w:color w:val="000000" w:themeColor="text1"/>
          <w:sz w:val="24"/>
          <w:szCs w:val="24"/>
        </w:rPr>
        <w:t>.</w:t>
      </w:r>
      <w:r w:rsidRPr="005B6973">
        <w:rPr>
          <w:rFonts w:ascii="Times New Roman" w:hAnsi="Times New Roman" w:cs="Times New Roman"/>
          <w:i/>
          <w:color w:val="000000" w:themeColor="text1"/>
          <w:sz w:val="24"/>
          <w:szCs w:val="24"/>
        </w:rPr>
        <w:t xml:space="preserve">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82</w:t>
      </w:r>
      <w:r w:rsidRPr="005B6973">
        <w:rPr>
          <w:rFonts w:ascii="Times New Roman" w:hAnsi="Times New Roman" w:cs="Times New Roman"/>
          <w:color w:val="000000" w:themeColor="text1"/>
          <w:sz w:val="24"/>
          <w:szCs w:val="24"/>
        </w:rPr>
        <w:t xml:space="preserve"> 958-62</w:t>
      </w:r>
    </w:p>
    <w:p w14:paraId="2D90FA2E" w14:textId="77777777" w:rsidR="0016355D" w:rsidRPr="005B6973" w:rsidRDefault="0016355D" w:rsidP="0016355D">
      <w:pPr>
        <w:pStyle w:val="ListParagraph"/>
        <w:rPr>
          <w:rFonts w:ascii="Times New Roman" w:hAnsi="Times New Roman" w:cs="Times New Roman"/>
          <w:color w:val="000000" w:themeColor="text1"/>
          <w:sz w:val="24"/>
          <w:szCs w:val="24"/>
        </w:rPr>
      </w:pPr>
    </w:p>
    <w:p w14:paraId="61E85A4C" w14:textId="14993046" w:rsidR="0016355D" w:rsidRPr="005B6973" w:rsidRDefault="0016355D"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Zhu </w:t>
      </w:r>
      <w:r w:rsidR="00412BF3" w:rsidRPr="005B6973">
        <w:rPr>
          <w:rFonts w:ascii="Times New Roman" w:hAnsi="Times New Roman" w:cs="Times New Roman"/>
          <w:color w:val="000000" w:themeColor="text1"/>
          <w:sz w:val="24"/>
          <w:szCs w:val="24"/>
        </w:rPr>
        <w:t xml:space="preserve">Y </w:t>
      </w:r>
      <w:r w:rsidRPr="005B6973">
        <w:rPr>
          <w:rFonts w:ascii="Times New Roman" w:hAnsi="Times New Roman" w:cs="Times New Roman"/>
          <w:color w:val="000000" w:themeColor="text1"/>
          <w:sz w:val="24"/>
          <w:szCs w:val="24"/>
        </w:rPr>
        <w:t>and Fox</w:t>
      </w:r>
      <w:r w:rsidR="00412BF3" w:rsidRPr="005B6973">
        <w:rPr>
          <w:rFonts w:ascii="Times New Roman" w:hAnsi="Times New Roman" w:cs="Times New Roman"/>
          <w:color w:val="000000" w:themeColor="text1"/>
          <w:sz w:val="24"/>
          <w:szCs w:val="24"/>
        </w:rPr>
        <w:t xml:space="preserve"> R H</w:t>
      </w:r>
      <w:r w:rsidRPr="005B6973">
        <w:rPr>
          <w:rFonts w:ascii="Times New Roman" w:hAnsi="Times New Roman" w:cs="Times New Roman"/>
          <w:color w:val="000000" w:themeColor="text1"/>
          <w:sz w:val="24"/>
          <w:szCs w:val="24"/>
        </w:rPr>
        <w:t xml:space="preserve"> 2003</w:t>
      </w:r>
      <w:r w:rsidR="00412BF3" w:rsidRPr="005B6973">
        <w:rPr>
          <w:rFonts w:ascii="Times New Roman" w:hAnsi="Times New Roman" w:cs="Times New Roman"/>
          <w:color w:val="000000" w:themeColor="text1"/>
          <w:sz w:val="24"/>
          <w:szCs w:val="24"/>
        </w:rPr>
        <w:t xml:space="preserve"> Corn-soybean rotation effects on nitrate leaching </w:t>
      </w:r>
      <w:proofErr w:type="spellStart"/>
      <w:r w:rsidR="00412BF3" w:rsidRPr="005B6973">
        <w:rPr>
          <w:rFonts w:ascii="Times New Roman" w:hAnsi="Times New Roman" w:cs="Times New Roman"/>
          <w:i/>
          <w:iCs/>
          <w:color w:val="000000" w:themeColor="text1"/>
          <w:sz w:val="24"/>
          <w:szCs w:val="24"/>
        </w:rPr>
        <w:t>Agron</w:t>
      </w:r>
      <w:proofErr w:type="spellEnd"/>
      <w:r w:rsidR="00412BF3" w:rsidRPr="005B6973">
        <w:rPr>
          <w:rFonts w:ascii="Times New Roman" w:hAnsi="Times New Roman" w:cs="Times New Roman"/>
          <w:i/>
          <w:iCs/>
          <w:color w:val="000000" w:themeColor="text1"/>
          <w:sz w:val="24"/>
          <w:szCs w:val="24"/>
        </w:rPr>
        <w:t>. J.</w:t>
      </w:r>
      <w:r w:rsidR="00412BF3" w:rsidRPr="005B6973">
        <w:rPr>
          <w:rFonts w:ascii="Times New Roman" w:hAnsi="Times New Roman" w:cs="Times New Roman"/>
          <w:color w:val="000000" w:themeColor="text1"/>
          <w:sz w:val="24"/>
          <w:szCs w:val="24"/>
        </w:rPr>
        <w:t xml:space="preserve"> </w:t>
      </w:r>
      <w:r w:rsidR="00412BF3" w:rsidRPr="005B6973">
        <w:rPr>
          <w:rFonts w:ascii="Times New Roman" w:hAnsi="Times New Roman" w:cs="Times New Roman"/>
          <w:b/>
          <w:bCs/>
          <w:color w:val="000000" w:themeColor="text1"/>
          <w:sz w:val="24"/>
          <w:szCs w:val="24"/>
        </w:rPr>
        <w:t xml:space="preserve">95 </w:t>
      </w:r>
      <w:r w:rsidR="00412BF3" w:rsidRPr="005B6973">
        <w:rPr>
          <w:rFonts w:ascii="Times New Roman" w:hAnsi="Times New Roman" w:cs="Times New Roman"/>
          <w:color w:val="000000" w:themeColor="text1"/>
          <w:sz w:val="24"/>
          <w:szCs w:val="24"/>
        </w:rPr>
        <w:t>1028-1033</w:t>
      </w:r>
    </w:p>
    <w:p w14:paraId="603D8149"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3295BE70" w14:textId="52688427" w:rsidR="00451884"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t xml:space="preserve">Varvel G E and Peterson T A 1992 Nitrogen fertilizer recovery by soybean in monoculture and rotation systems. </w:t>
      </w:r>
      <w:proofErr w:type="spellStart"/>
      <w:r w:rsidRPr="005B6973">
        <w:rPr>
          <w:rFonts w:ascii="Times New Roman" w:hAnsi="Times New Roman" w:cs="Times New Roman"/>
          <w:i/>
          <w:color w:val="000000" w:themeColor="text1"/>
          <w:sz w:val="24"/>
          <w:szCs w:val="24"/>
        </w:rPr>
        <w:t>Agron</w:t>
      </w:r>
      <w:proofErr w:type="spellEnd"/>
      <w:r w:rsidR="00412BF3" w:rsidRPr="005B6973">
        <w:rPr>
          <w:rFonts w:ascii="Times New Roman" w:hAnsi="Times New Roman" w:cs="Times New Roman"/>
          <w:i/>
          <w:color w:val="000000" w:themeColor="text1"/>
          <w:sz w:val="24"/>
          <w:szCs w:val="24"/>
        </w:rPr>
        <w:t>.</w:t>
      </w:r>
      <w:r w:rsidRPr="005B6973">
        <w:rPr>
          <w:rFonts w:ascii="Times New Roman" w:hAnsi="Times New Roman" w:cs="Times New Roman"/>
          <w:i/>
          <w:color w:val="000000" w:themeColor="text1"/>
          <w:sz w:val="24"/>
          <w:szCs w:val="24"/>
        </w:rPr>
        <w:t xml:space="preserve"> J.</w:t>
      </w:r>
      <w:r w:rsidRPr="005B6973">
        <w:rPr>
          <w:rFonts w:ascii="Times New Roman" w:hAnsi="Times New Roman" w:cs="Times New Roman"/>
          <w:color w:val="000000" w:themeColor="text1"/>
          <w:sz w:val="24"/>
          <w:szCs w:val="24"/>
        </w:rPr>
        <w:t xml:space="preserve"> </w:t>
      </w:r>
      <w:r w:rsidRPr="005B6973">
        <w:rPr>
          <w:rFonts w:ascii="Times New Roman" w:hAnsi="Times New Roman" w:cs="Times New Roman"/>
          <w:b/>
          <w:color w:val="000000" w:themeColor="text1"/>
          <w:sz w:val="24"/>
          <w:szCs w:val="24"/>
        </w:rPr>
        <w:t>84</w:t>
      </w:r>
      <w:r w:rsidRPr="005B6973">
        <w:rPr>
          <w:rFonts w:ascii="Times New Roman" w:hAnsi="Times New Roman" w:cs="Times New Roman"/>
          <w:color w:val="000000" w:themeColor="text1"/>
          <w:sz w:val="24"/>
          <w:szCs w:val="24"/>
        </w:rPr>
        <w:t xml:space="preserve"> 215-8</w:t>
      </w:r>
    </w:p>
    <w:p w14:paraId="727DEE4C" w14:textId="77777777" w:rsidR="0081317F" w:rsidRPr="0081317F" w:rsidRDefault="0081317F" w:rsidP="0081317F">
      <w:pPr>
        <w:pStyle w:val="ListParagraph"/>
        <w:rPr>
          <w:rFonts w:ascii="Times New Roman" w:hAnsi="Times New Roman" w:cs="Times New Roman"/>
          <w:color w:val="000000" w:themeColor="text1"/>
          <w:sz w:val="24"/>
          <w:szCs w:val="24"/>
        </w:rPr>
      </w:pPr>
    </w:p>
    <w:p w14:paraId="0EA2BB37" w14:textId="45310283" w:rsidR="0081317F" w:rsidRPr="005B6973" w:rsidRDefault="0081317F" w:rsidP="00F80153">
      <w:pPr>
        <w:pStyle w:val="ListParagraph"/>
        <w:numPr>
          <w:ilvl w:val="0"/>
          <w:numId w:val="2"/>
        </w:num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Salvagiotti</w:t>
      </w:r>
      <w:proofErr w:type="spellEnd"/>
      <w:r>
        <w:rPr>
          <w:rFonts w:ascii="Times New Roman" w:hAnsi="Times New Roman" w:cs="Times New Roman"/>
          <w:color w:val="000000" w:themeColor="text1"/>
          <w:sz w:val="24"/>
          <w:szCs w:val="24"/>
        </w:rPr>
        <w:t xml:space="preserve"> F, </w:t>
      </w:r>
      <w:proofErr w:type="spellStart"/>
      <w:r>
        <w:rPr>
          <w:rFonts w:ascii="Times New Roman" w:hAnsi="Times New Roman" w:cs="Times New Roman"/>
          <w:color w:val="000000" w:themeColor="text1"/>
          <w:sz w:val="24"/>
          <w:szCs w:val="24"/>
        </w:rPr>
        <w:t>Cassman</w:t>
      </w:r>
      <w:proofErr w:type="spellEnd"/>
      <w:r>
        <w:rPr>
          <w:rFonts w:ascii="Times New Roman" w:hAnsi="Times New Roman" w:cs="Times New Roman"/>
          <w:color w:val="000000" w:themeColor="text1"/>
          <w:sz w:val="24"/>
          <w:szCs w:val="24"/>
        </w:rPr>
        <w:t xml:space="preserve"> K G, Specht J E, Walters D T, Weiss A and Dobermann A 2008 Nitrogen uptake, fixation and response to fertilizer N in soybeans: A review </w:t>
      </w:r>
      <w:r>
        <w:rPr>
          <w:rFonts w:ascii="Times New Roman" w:hAnsi="Times New Roman" w:cs="Times New Roman"/>
          <w:i/>
          <w:iCs/>
          <w:color w:val="000000" w:themeColor="text1"/>
          <w:sz w:val="24"/>
          <w:szCs w:val="24"/>
        </w:rPr>
        <w:t xml:space="preserve">Field Crop. Res. </w:t>
      </w:r>
      <w:r>
        <w:rPr>
          <w:rFonts w:ascii="Times New Roman" w:hAnsi="Times New Roman" w:cs="Times New Roman"/>
          <w:b/>
          <w:bCs/>
          <w:color w:val="000000" w:themeColor="text1"/>
          <w:sz w:val="24"/>
          <w:szCs w:val="24"/>
        </w:rPr>
        <w:t xml:space="preserve">108 </w:t>
      </w:r>
      <w:r>
        <w:rPr>
          <w:rFonts w:ascii="Times New Roman" w:hAnsi="Times New Roman" w:cs="Times New Roman"/>
          <w:color w:val="000000" w:themeColor="text1"/>
          <w:sz w:val="24"/>
          <w:szCs w:val="24"/>
        </w:rPr>
        <w:t xml:space="preserve">1-13 </w:t>
      </w:r>
    </w:p>
    <w:p w14:paraId="767DDED9" w14:textId="77777777" w:rsidR="00451884" w:rsidRPr="005B6973" w:rsidRDefault="00451884" w:rsidP="00F80153">
      <w:pPr>
        <w:pStyle w:val="ListParagraph"/>
        <w:ind w:left="648"/>
        <w:rPr>
          <w:rFonts w:ascii="Times New Roman" w:hAnsi="Times New Roman" w:cs="Times New Roman"/>
          <w:color w:val="000000" w:themeColor="text1"/>
          <w:sz w:val="24"/>
          <w:szCs w:val="24"/>
        </w:rPr>
      </w:pPr>
    </w:p>
    <w:p w14:paraId="0FEA066A" w14:textId="7DA72693" w:rsidR="00C06D45" w:rsidRPr="005B6973" w:rsidRDefault="00451884" w:rsidP="00F80153">
      <w:pPr>
        <w:pStyle w:val="ListParagraph"/>
        <w:numPr>
          <w:ilvl w:val="0"/>
          <w:numId w:val="2"/>
        </w:numPr>
        <w:rPr>
          <w:rFonts w:ascii="Times New Roman" w:hAnsi="Times New Roman" w:cs="Times New Roman"/>
          <w:color w:val="000000" w:themeColor="text1"/>
          <w:sz w:val="24"/>
          <w:szCs w:val="24"/>
        </w:rPr>
      </w:pPr>
      <w:r w:rsidRPr="005B6973">
        <w:rPr>
          <w:rFonts w:ascii="Times New Roman" w:hAnsi="Times New Roman" w:cs="Times New Roman"/>
          <w:color w:val="000000" w:themeColor="text1"/>
          <w:sz w:val="24"/>
          <w:szCs w:val="24"/>
        </w:rPr>
        <w:lastRenderedPageBreak/>
        <w:t xml:space="preserve">Sellars S C, </w:t>
      </w:r>
      <w:proofErr w:type="spellStart"/>
      <w:r w:rsidRPr="005B6973">
        <w:rPr>
          <w:rFonts w:ascii="Times New Roman" w:hAnsi="Times New Roman" w:cs="Times New Roman"/>
          <w:color w:val="000000" w:themeColor="text1"/>
          <w:sz w:val="24"/>
          <w:szCs w:val="24"/>
        </w:rPr>
        <w:t>Schnitkey</w:t>
      </w:r>
      <w:proofErr w:type="spellEnd"/>
      <w:r w:rsidRPr="005B6973">
        <w:rPr>
          <w:rFonts w:ascii="Times New Roman" w:hAnsi="Times New Roman" w:cs="Times New Roman"/>
          <w:color w:val="000000" w:themeColor="text1"/>
          <w:sz w:val="24"/>
          <w:szCs w:val="24"/>
        </w:rPr>
        <w:t xml:space="preserve"> G D and Gentry L F 2020 Do Illinois farmers follow university-based nitrogen recommendations? Agricultural &amp; Applied Economics Association Annual Meeting, Kansas City, MO.</w:t>
      </w:r>
    </w:p>
    <w:p w14:paraId="1468DF17" w14:textId="77777777" w:rsidR="00035B28" w:rsidRPr="005B6973" w:rsidRDefault="00035B28" w:rsidP="00F80153">
      <w:pPr>
        <w:pStyle w:val="ListParagraph"/>
        <w:rPr>
          <w:rFonts w:ascii="Times New Roman" w:hAnsi="Times New Roman" w:cs="Times New Roman"/>
          <w:color w:val="000000" w:themeColor="text1"/>
          <w:sz w:val="24"/>
          <w:szCs w:val="24"/>
        </w:rPr>
      </w:pPr>
    </w:p>
    <w:p w14:paraId="107FDDB3" w14:textId="31C5977D" w:rsidR="00035B28" w:rsidRDefault="00035B28" w:rsidP="00F80153">
      <w:pPr>
        <w:pStyle w:val="ListParagraph"/>
        <w:numPr>
          <w:ilvl w:val="0"/>
          <w:numId w:val="2"/>
        </w:numPr>
        <w:rPr>
          <w:rFonts w:ascii="Times New Roman" w:hAnsi="Times New Roman" w:cs="Times New Roman"/>
          <w:color w:val="000000" w:themeColor="text1"/>
          <w:sz w:val="24"/>
          <w:szCs w:val="24"/>
        </w:rPr>
      </w:pPr>
      <w:proofErr w:type="spellStart"/>
      <w:r w:rsidRPr="005B6973">
        <w:rPr>
          <w:rFonts w:ascii="Times New Roman" w:hAnsi="Times New Roman" w:cs="Times New Roman"/>
          <w:color w:val="000000" w:themeColor="text1"/>
          <w:sz w:val="24"/>
          <w:szCs w:val="24"/>
        </w:rPr>
        <w:t>Roley</w:t>
      </w:r>
      <w:proofErr w:type="spellEnd"/>
      <w:r w:rsidRPr="005B6973">
        <w:rPr>
          <w:rFonts w:ascii="Times New Roman" w:hAnsi="Times New Roman" w:cs="Times New Roman"/>
          <w:color w:val="000000" w:themeColor="text1"/>
          <w:sz w:val="24"/>
          <w:szCs w:val="24"/>
        </w:rPr>
        <w:t xml:space="preserve"> S </w:t>
      </w:r>
      <w:proofErr w:type="spellStart"/>
      <w:r w:rsidRPr="005B6973">
        <w:rPr>
          <w:rFonts w:ascii="Times New Roman" w:hAnsi="Times New Roman" w:cs="Times New Roman"/>
          <w:color w:val="000000" w:themeColor="text1"/>
          <w:sz w:val="24"/>
          <w:szCs w:val="24"/>
        </w:rPr>
        <w:t>S</w:t>
      </w:r>
      <w:proofErr w:type="spellEnd"/>
      <w:r w:rsidRPr="005B6973">
        <w:rPr>
          <w:rFonts w:ascii="Times New Roman" w:hAnsi="Times New Roman" w:cs="Times New Roman"/>
          <w:color w:val="000000" w:themeColor="text1"/>
          <w:sz w:val="24"/>
          <w:szCs w:val="24"/>
        </w:rPr>
        <w:t xml:space="preserve">, Tank J L, Tyndall J and Witter J D 2016 How cost-effective are cover crops, wetlands, and two stage ditches for nitrogen removal in the Mississippi River Basin? </w:t>
      </w:r>
      <w:r w:rsidR="006D30E3" w:rsidRPr="005B6973">
        <w:rPr>
          <w:rFonts w:ascii="Times New Roman" w:hAnsi="Times New Roman" w:cs="Times New Roman"/>
          <w:i/>
          <w:color w:val="000000" w:themeColor="text1"/>
          <w:sz w:val="24"/>
          <w:szCs w:val="24"/>
        </w:rPr>
        <w:t xml:space="preserve">Water </w:t>
      </w:r>
      <w:proofErr w:type="spellStart"/>
      <w:r w:rsidR="006D30E3" w:rsidRPr="005B6973">
        <w:rPr>
          <w:rFonts w:ascii="Times New Roman" w:hAnsi="Times New Roman" w:cs="Times New Roman"/>
          <w:i/>
          <w:color w:val="000000" w:themeColor="text1"/>
          <w:sz w:val="24"/>
          <w:szCs w:val="24"/>
        </w:rPr>
        <w:t>Resour</w:t>
      </w:r>
      <w:proofErr w:type="spellEnd"/>
      <w:r w:rsidR="006D30E3" w:rsidRPr="005B6973">
        <w:rPr>
          <w:rFonts w:ascii="Times New Roman" w:hAnsi="Times New Roman" w:cs="Times New Roman"/>
          <w:i/>
          <w:color w:val="000000" w:themeColor="text1"/>
          <w:sz w:val="24"/>
          <w:szCs w:val="24"/>
        </w:rPr>
        <w:t>. Econ.</w:t>
      </w:r>
      <w:r w:rsidR="006D30E3" w:rsidRPr="005B6973">
        <w:rPr>
          <w:rFonts w:ascii="Times New Roman" w:hAnsi="Times New Roman" w:cs="Times New Roman"/>
          <w:color w:val="000000" w:themeColor="text1"/>
          <w:sz w:val="24"/>
          <w:szCs w:val="24"/>
        </w:rPr>
        <w:t xml:space="preserve"> </w:t>
      </w:r>
      <w:proofErr w:type="spellStart"/>
      <w:r w:rsidR="006D30E3" w:rsidRPr="005B6973">
        <w:rPr>
          <w:rFonts w:ascii="Times New Roman" w:hAnsi="Times New Roman" w:cs="Times New Roman"/>
          <w:color w:val="000000" w:themeColor="text1"/>
          <w:sz w:val="24"/>
          <w:szCs w:val="24"/>
        </w:rPr>
        <w:t>doi</w:t>
      </w:r>
      <w:proofErr w:type="spellEnd"/>
      <w:r w:rsidR="006D30E3" w:rsidRPr="005B6973">
        <w:rPr>
          <w:rFonts w:ascii="Times New Roman" w:hAnsi="Times New Roman" w:cs="Times New Roman"/>
          <w:color w:val="000000" w:themeColor="text1"/>
          <w:sz w:val="24"/>
          <w:szCs w:val="24"/>
        </w:rPr>
        <w:t>: 10.1016/j.wre.2016.06.003</w:t>
      </w:r>
    </w:p>
    <w:p w14:paraId="6C20639E" w14:textId="0C903157" w:rsidR="00F05B53" w:rsidRDefault="00F05B53" w:rsidP="00F05B53">
      <w:pPr>
        <w:pStyle w:val="ListParagraph"/>
        <w:rPr>
          <w:rFonts w:ascii="Times New Roman" w:hAnsi="Times New Roman" w:cs="Times New Roman"/>
          <w:color w:val="000000" w:themeColor="text1"/>
          <w:sz w:val="24"/>
          <w:szCs w:val="24"/>
        </w:rPr>
      </w:pPr>
    </w:p>
    <w:p w14:paraId="12C1800B" w14:textId="2DD60898" w:rsidR="007B6D31" w:rsidRDefault="007B6D31" w:rsidP="00F05B53">
      <w:pPr>
        <w:pStyle w:val="ListParagraph"/>
        <w:rPr>
          <w:rFonts w:ascii="Times New Roman" w:hAnsi="Times New Roman" w:cs="Times New Roman"/>
          <w:color w:val="000000" w:themeColor="text1"/>
          <w:sz w:val="24"/>
          <w:szCs w:val="24"/>
        </w:rPr>
      </w:pPr>
    </w:p>
    <w:p w14:paraId="07148889" w14:textId="3BF56574" w:rsidR="007B6D31" w:rsidRDefault="007B6D31" w:rsidP="00F05B53">
      <w:pPr>
        <w:pStyle w:val="ListParagraph"/>
        <w:rPr>
          <w:rFonts w:ascii="Times New Roman" w:hAnsi="Times New Roman" w:cs="Times New Roman"/>
          <w:color w:val="000000" w:themeColor="text1"/>
          <w:sz w:val="24"/>
          <w:szCs w:val="24"/>
        </w:rPr>
      </w:pPr>
    </w:p>
    <w:p w14:paraId="5041F05A" w14:textId="5CB038F7" w:rsidR="007B6D31" w:rsidRDefault="007B6D31" w:rsidP="00F05B53">
      <w:pPr>
        <w:pStyle w:val="ListParagraph"/>
        <w:rPr>
          <w:rFonts w:ascii="Times New Roman" w:hAnsi="Times New Roman" w:cs="Times New Roman"/>
          <w:color w:val="000000" w:themeColor="text1"/>
          <w:sz w:val="24"/>
          <w:szCs w:val="24"/>
        </w:rPr>
      </w:pPr>
    </w:p>
    <w:p w14:paraId="6F8648C0" w14:textId="41270084" w:rsidR="007B6D31" w:rsidRDefault="007B6D31" w:rsidP="00F05B53">
      <w:pPr>
        <w:pStyle w:val="ListParagraph"/>
        <w:rPr>
          <w:rFonts w:ascii="Times New Roman" w:hAnsi="Times New Roman" w:cs="Times New Roman"/>
          <w:color w:val="000000" w:themeColor="text1"/>
          <w:sz w:val="24"/>
          <w:szCs w:val="24"/>
        </w:rPr>
      </w:pPr>
    </w:p>
    <w:p w14:paraId="104BA6E4" w14:textId="4EAB278C" w:rsidR="007B6D31" w:rsidRDefault="007B6D31" w:rsidP="00F05B53">
      <w:pPr>
        <w:pStyle w:val="ListParagraph"/>
        <w:rPr>
          <w:rFonts w:ascii="Times New Roman" w:hAnsi="Times New Roman" w:cs="Times New Roman"/>
          <w:color w:val="000000" w:themeColor="text1"/>
          <w:sz w:val="24"/>
          <w:szCs w:val="24"/>
        </w:rPr>
      </w:pPr>
    </w:p>
    <w:p w14:paraId="1719047F" w14:textId="77777777" w:rsidR="007B6D31" w:rsidRPr="00F05B53" w:rsidRDefault="007B6D31" w:rsidP="00F05B53">
      <w:pPr>
        <w:pStyle w:val="ListParagraph"/>
        <w:rPr>
          <w:rFonts w:ascii="Times New Roman" w:hAnsi="Times New Roman" w:cs="Times New Roman"/>
          <w:color w:val="000000" w:themeColor="text1"/>
          <w:sz w:val="24"/>
          <w:szCs w:val="24"/>
        </w:rPr>
      </w:pPr>
    </w:p>
    <w:p w14:paraId="04516337" w14:textId="3B32CC4F" w:rsidR="00F05B53" w:rsidRDefault="00F05B53" w:rsidP="00F05B53">
      <w:pPr>
        <w:rPr>
          <w:b/>
          <w:bCs/>
          <w:color w:val="000000" w:themeColor="text1"/>
        </w:rPr>
      </w:pPr>
      <w:r w:rsidRPr="00F05B53">
        <w:rPr>
          <w:b/>
          <w:bCs/>
          <w:color w:val="000000" w:themeColor="text1"/>
        </w:rPr>
        <w:t>Figur</w:t>
      </w:r>
      <w:r w:rsidR="008F2A21">
        <w:rPr>
          <w:b/>
          <w:bCs/>
          <w:color w:val="000000" w:themeColor="text1"/>
        </w:rPr>
        <w:t>es</w:t>
      </w:r>
    </w:p>
    <w:p w14:paraId="08D1DDC3" w14:textId="3484EA4B" w:rsidR="008F2A21" w:rsidRDefault="008F2A21" w:rsidP="00F05B53">
      <w:pPr>
        <w:rPr>
          <w:ins w:id="237" w:author="Pasley, Heather (A&amp;F, Toowoomba)" w:date="2021-02-06T17:11:00Z"/>
          <w:b/>
          <w:bCs/>
          <w:color w:val="000000" w:themeColor="text1"/>
        </w:rPr>
      </w:pPr>
    </w:p>
    <w:p w14:paraId="6517E47E" w14:textId="48104DC9" w:rsidR="005D3157" w:rsidRDefault="005D3157" w:rsidP="00F05B53">
      <w:pPr>
        <w:rPr>
          <w:b/>
          <w:bCs/>
          <w:color w:val="000000" w:themeColor="text1"/>
        </w:rPr>
      </w:pPr>
      <w:ins w:id="238" w:author="Pasley, Heather (A&amp;F, Toowoomba)" w:date="2021-02-06T17:11:00Z">
        <w:r w:rsidRPr="005D3157">
          <w:rPr>
            <w:b/>
            <w:bCs/>
            <w:noProof/>
            <w:color w:val="000000" w:themeColor="text1"/>
          </w:rPr>
          <mc:AlternateContent>
            <mc:Choice Requires="wpg">
              <w:drawing>
                <wp:inline distT="0" distB="0" distL="0" distR="0" wp14:anchorId="67AC6697" wp14:editId="58C6F179">
                  <wp:extent cx="2970000" cy="4352400"/>
                  <wp:effectExtent l="0" t="0" r="1905" b="0"/>
                  <wp:docPr id="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70000" cy="4352400"/>
                            <a:chOff x="0" y="0"/>
                            <a:chExt cx="5372100" cy="7868921"/>
                          </a:xfrm>
                        </wpg:grpSpPr>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26511" r="35794" b="33959"/>
                            <a:stretch/>
                          </pic:blipFill>
                          <pic:spPr bwMode="auto">
                            <a:xfrm>
                              <a:off x="0" y="0"/>
                              <a:ext cx="5372100" cy="528399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a:blip r:embed="rId13"/>
                            <a:stretch>
                              <a:fillRect/>
                            </a:stretch>
                          </pic:blipFill>
                          <pic:spPr>
                            <a:xfrm>
                              <a:off x="107218" y="5283993"/>
                              <a:ext cx="5157663" cy="2584928"/>
                            </a:xfrm>
                            <a:prstGeom prst="rect">
                              <a:avLst/>
                            </a:prstGeom>
                          </pic:spPr>
                        </pic:pic>
                      </wpg:wgp>
                    </a:graphicData>
                  </a:graphic>
                </wp:inline>
              </w:drawing>
            </mc:Choice>
            <mc:Fallback>
              <w:pict>
                <v:group w14:anchorId="22645FD6" id="Group 11" o:spid="_x0000_s1026" style="width:233.85pt;height:342.7pt;mso-position-horizontal-relative:char;mso-position-vertical-relative:line" coordsize="53721,7868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HjZAt9Op9O/sX2K7UNsDz8/&#10;I/jysBN/Pii8qdx/n19/vd9Op++Ru+/xI7Z3sb2N7f8/8esmftXE/0T8PraPsd3/fIjtPv4FAAD/&#10;/wMAUEsDBAoAAAAAAAAAIQDeUfooN08AADdPAAAUAAAAZHJzL21lZGlhL2ltYWdlMi5wbmeJUE5H&#10;DQoaCgAAAA1JSERSAAADTgAAAagIAwAAAEb8RQUAAAABc1JHQgCuzhzpAAAABGdBTUEAALGPC/xh&#10;BQAAAU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53721;height:5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">
                    <v:imagedata r:id="rId14" o:title="" cropbottom="22255f" cropleft="17374f" cropright="23458f"/>
                  </v:shape>
                  <v:shape id="Picture 11" o:spid="_x0000_s1028" type="#_x0000_t75" style="position:absolute;left:1072;top:52839;width:51576;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">
                    <v:imagedata r:id="rId15" o:title=""/>
                  </v:shape>
                  <w10:anchorlock/>
                </v:group>
              </w:pict>
            </mc:Fallback>
          </mc:AlternateContent>
        </w:r>
      </w:ins>
    </w:p>
    <w:p w14:paraId="085446A7" w14:textId="77777777" w:rsidR="008F2A21" w:rsidRDefault="008F2A21" w:rsidP="00F05B53">
      <w:pPr>
        <w:rPr>
          <w:b/>
          <w:bCs/>
          <w:color w:val="000000" w:themeColor="text1"/>
        </w:rPr>
      </w:pPr>
      <w:del w:id="239" w:author="Pasley, Heather (A&amp;F, Toowoomba)" w:date="2021-02-06T17:02:00Z">
        <w:r w:rsidDel="00946E99">
          <w:rPr>
            <w:noProof/>
          </w:rPr>
          <w:drawing>
            <wp:inline distT="0" distB="0" distL="0" distR="0" wp14:anchorId="32B79BC7" wp14:editId="36569C03">
              <wp:extent cx="4552315" cy="6467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26511" r="35794" b="4785"/>
                      <a:stretch/>
                    </pic:blipFill>
                    <pic:spPr bwMode="auto">
                      <a:xfrm>
                        <a:off x="0" y="0"/>
                        <a:ext cx="4552315" cy="6467824"/>
                      </a:xfrm>
                      <a:prstGeom prst="rect">
                        <a:avLst/>
                      </a:prstGeom>
                      <a:ln>
                        <a:noFill/>
                      </a:ln>
                      <a:extLst>
                        <a:ext uri="{53640926-AAD7-44D8-BBD7-CCE9431645EC}">
                          <a14:shadowObscured xmlns:a14="http://schemas.microsoft.com/office/drawing/2010/main"/>
                        </a:ext>
                      </a:extLst>
                    </pic:spPr>
                  </pic:pic>
                </a:graphicData>
              </a:graphic>
            </wp:inline>
          </w:drawing>
        </w:r>
      </w:del>
    </w:p>
    <w:p w14:paraId="7F6BCDC0" w14:textId="6757FB94" w:rsidR="00F05B53" w:rsidRDefault="00F05B53" w:rsidP="00F05B53">
      <w:pPr>
        <w:rPr>
          <w:b/>
          <w:bCs/>
          <w:color w:val="000000" w:themeColor="text1"/>
        </w:rPr>
      </w:pPr>
    </w:p>
    <w:p w14:paraId="6D8AE9C2" w14:textId="57E36C82" w:rsidR="00F05B53" w:rsidRPr="00F05B53" w:rsidRDefault="00F05B53" w:rsidP="00F05B53">
      <w:pPr>
        <w:ind w:left="720"/>
      </w:pPr>
      <w:r w:rsidRPr="00F05B53">
        <w:rPr>
          <w:shd w:val="clear" w:color="auto" w:fill="FFFFFF"/>
        </w:rPr>
        <w:lastRenderedPageBreak/>
        <w:t>Figure 1: Location, 35-year average annual precipitation (198</w:t>
      </w:r>
      <w:ins w:id="240" w:author="Pasley, Heather (A&amp;F, Toowoomba)" w:date="2021-02-06T17:15:00Z">
        <w:r w:rsidR="005D3157">
          <w:rPr>
            <w:shd w:val="clear" w:color="auto" w:fill="FFFFFF"/>
          </w:rPr>
          <w:t>5</w:t>
        </w:r>
      </w:ins>
      <w:del w:id="241" w:author="Pasley, Heather (A&amp;F, Toowoomba)" w:date="2021-02-06T17:15:00Z">
        <w:r w:rsidRPr="00F05B53" w:rsidDel="005D3157">
          <w:rPr>
            <w:shd w:val="clear" w:color="auto" w:fill="FFFFFF"/>
          </w:rPr>
          <w:delText>4</w:delText>
        </w:r>
      </w:del>
      <w:r w:rsidRPr="00F05B53">
        <w:rPr>
          <w:shd w:val="clear" w:color="auto" w:fill="FFFFFF"/>
        </w:rPr>
        <w:t xml:space="preserve">-2019), </w:t>
      </w:r>
      <w:del w:id="242" w:author="Pasley, Heather (A&amp;F, Toowoomba)" w:date="2021-02-06T17:13:00Z">
        <w:r w:rsidRPr="00F05B53" w:rsidDel="005D3157">
          <w:rPr>
            <w:shd w:val="clear" w:color="auto" w:fill="FFFFFF"/>
          </w:rPr>
          <w:delText xml:space="preserve">and </w:delText>
        </w:r>
      </w:del>
      <w:r w:rsidRPr="00F05B53">
        <w:rPr>
          <w:shd w:val="clear" w:color="auto" w:fill="FFFFFF"/>
        </w:rPr>
        <w:t>general details of studies modelled in this analysis</w:t>
      </w:r>
      <w:ins w:id="243" w:author="Pasley, Heather (A&amp;F, Toowoomba)" w:date="2021-02-06T17:13:00Z">
        <w:r w:rsidR="005D3157">
          <w:rPr>
            <w:shd w:val="clear" w:color="auto" w:fill="FFFFFF"/>
          </w:rPr>
          <w:t>, and ran</w:t>
        </w:r>
      </w:ins>
      <w:ins w:id="244" w:author="Pasley, Heather (A&amp;F, Toowoomba)" w:date="2021-02-06T17:14:00Z">
        <w:r w:rsidR="005D3157">
          <w:rPr>
            <w:shd w:val="clear" w:color="auto" w:fill="FFFFFF"/>
          </w:rPr>
          <w:t>g</w:t>
        </w:r>
      </w:ins>
      <w:ins w:id="245" w:author="Pasley, Heather (A&amp;F, Toowoomba)" w:date="2021-02-06T17:13:00Z">
        <w:r w:rsidR="005D3157">
          <w:rPr>
            <w:shd w:val="clear" w:color="auto" w:fill="FFFFFF"/>
          </w:rPr>
          <w:t>e of average N fertilizer rates applied to maize in each state</w:t>
        </w:r>
      </w:ins>
      <w:del w:id="246" w:author="Pasley, Heather (A&amp;F, Toowoomba)" w:date="2021-02-06T17:13:00Z">
        <w:r w:rsidRPr="00F05B53" w:rsidDel="005D3157">
          <w:rPr>
            <w:shd w:val="clear" w:color="auto" w:fill="FFFFFF"/>
          </w:rPr>
          <w:delText>.</w:delText>
        </w:r>
      </w:del>
      <w:ins w:id="247" w:author="Pasley, Heather (A&amp;F, Toowoomba)" w:date="2021-02-06T17:23:00Z">
        <w:r w:rsidR="00214091">
          <w:rPr>
            <w:shd w:val="clear" w:color="auto" w:fill="FFFFFF"/>
          </w:rPr>
          <w:t xml:space="preserve"> Data source: </w:t>
        </w:r>
      </w:ins>
      <w:ins w:id="248" w:author="Pasley, Heather (A&amp;F, Toowoomba)" w:date="2021-02-06T17:24:00Z">
        <w:r w:rsidR="00214091">
          <w:rPr>
            <w:shd w:val="clear" w:color="auto" w:fill="FFFFFF"/>
          </w:rPr>
          <w:t>USDA</w:t>
        </w:r>
      </w:ins>
      <w:ins w:id="249" w:author="Pasley, Heather (A&amp;F, Toowoomba)" w:date="2021-02-07T09:11:00Z">
        <w:r w:rsidR="00AD0BDD">
          <w:rPr>
            <w:shd w:val="clear" w:color="auto" w:fill="FFFFFF"/>
          </w:rPr>
          <w:t xml:space="preserve"> ERS</w:t>
        </w:r>
      </w:ins>
      <w:ins w:id="250" w:author="Pasley, Heather (A&amp;F, Toowoomba)" w:date="2021-02-06T17:24:00Z">
        <w:r w:rsidR="00214091">
          <w:rPr>
            <w:shd w:val="clear" w:color="auto" w:fill="FFFFFF"/>
          </w:rPr>
          <w:t xml:space="preserve"> 2019.</w:t>
        </w:r>
      </w:ins>
      <w:del w:id="251" w:author="Pasley, Heather (A&amp;F, Toowoomba)" w:date="2021-02-06T17:13:00Z">
        <w:r w:rsidRPr="00F05B53" w:rsidDel="005D3157">
          <w:rPr>
            <w:shd w:val="clear" w:color="auto" w:fill="FFFFFF"/>
          </w:rPr>
          <w:delText xml:space="preserve"> </w:delText>
        </w:r>
      </w:del>
    </w:p>
    <w:p w14:paraId="355B5D0B" w14:textId="01D0E4BD" w:rsidR="00F05B53" w:rsidRDefault="00F05B53" w:rsidP="00F05B53">
      <w:pPr>
        <w:rPr>
          <w:ins w:id="252" w:author="Pasley, Heather (A&amp;F, Toowoomba)" w:date="2021-02-07T11:06:00Z"/>
          <w:color w:val="000000" w:themeColor="text1"/>
        </w:rPr>
      </w:pPr>
    </w:p>
    <w:p w14:paraId="45E3E1A1" w14:textId="785DEE91" w:rsidR="009A1558" w:rsidRDefault="009A1558" w:rsidP="00F05B53">
      <w:pPr>
        <w:rPr>
          <w:ins w:id="253" w:author="Pasley, Heather (A&amp;F, Toowoomba)" w:date="2021-02-07T11:06:00Z"/>
          <w:color w:val="000000" w:themeColor="text1"/>
        </w:rPr>
      </w:pPr>
    </w:p>
    <w:p w14:paraId="46963633" w14:textId="4D28CCCE" w:rsidR="009A1558" w:rsidRDefault="009A1558" w:rsidP="00F05B53">
      <w:pPr>
        <w:rPr>
          <w:ins w:id="254" w:author="Pasley, Heather (A&amp;F, Toowoomba)" w:date="2021-02-07T11:06:00Z"/>
          <w:color w:val="000000" w:themeColor="text1"/>
        </w:rPr>
      </w:pPr>
    </w:p>
    <w:p w14:paraId="3145CD42" w14:textId="217D621B" w:rsidR="009A1558" w:rsidRDefault="009A1558" w:rsidP="00F05B53">
      <w:pPr>
        <w:rPr>
          <w:ins w:id="255" w:author="Pasley, Heather (A&amp;F, Toowoomba)" w:date="2021-02-07T11:06:00Z"/>
          <w:color w:val="000000" w:themeColor="text1"/>
        </w:rPr>
      </w:pPr>
    </w:p>
    <w:p w14:paraId="62295E27" w14:textId="0FE087E4" w:rsidR="009A1558" w:rsidRDefault="009A1558" w:rsidP="00F05B53">
      <w:pPr>
        <w:rPr>
          <w:ins w:id="256" w:author="Pasley, Heather (A&amp;F, Toowoomba)" w:date="2021-02-07T11:06:00Z"/>
          <w:color w:val="000000" w:themeColor="text1"/>
        </w:rPr>
      </w:pPr>
    </w:p>
    <w:p w14:paraId="33C9F90A" w14:textId="5362AA40" w:rsidR="009A1558" w:rsidRDefault="009A1558" w:rsidP="00F05B53">
      <w:pPr>
        <w:rPr>
          <w:ins w:id="257" w:author="Pasley, Heather (A&amp;F, Toowoomba)" w:date="2021-02-07T11:06:00Z"/>
          <w:color w:val="000000" w:themeColor="text1"/>
        </w:rPr>
      </w:pPr>
    </w:p>
    <w:p w14:paraId="0B2A37BD" w14:textId="027A95DC" w:rsidR="009A1558" w:rsidRDefault="009A1558" w:rsidP="00F05B53">
      <w:pPr>
        <w:rPr>
          <w:ins w:id="258" w:author="Pasley, Heather (A&amp;F, Toowoomba)" w:date="2021-02-07T11:06:00Z"/>
          <w:color w:val="000000" w:themeColor="text1"/>
        </w:rPr>
      </w:pPr>
    </w:p>
    <w:p w14:paraId="33D3CE7F" w14:textId="4AF1D9BD" w:rsidR="009A1558" w:rsidRDefault="009A1558" w:rsidP="00F05B53">
      <w:pPr>
        <w:rPr>
          <w:ins w:id="259" w:author="Pasley, Heather (A&amp;F, Toowoomba)" w:date="2021-02-07T11:06:00Z"/>
          <w:color w:val="000000" w:themeColor="text1"/>
        </w:rPr>
      </w:pPr>
    </w:p>
    <w:p w14:paraId="3B3AFD14" w14:textId="5F81BFDA" w:rsidR="009A1558" w:rsidRDefault="009A1558" w:rsidP="00F05B53">
      <w:pPr>
        <w:rPr>
          <w:ins w:id="260" w:author="Pasley, Heather (A&amp;F, Toowoomba)" w:date="2021-02-07T11:06:00Z"/>
          <w:color w:val="000000" w:themeColor="text1"/>
        </w:rPr>
      </w:pPr>
    </w:p>
    <w:p w14:paraId="0FA9F021" w14:textId="1FE13A9A" w:rsidR="009A1558" w:rsidRDefault="009A1558" w:rsidP="00F05B53">
      <w:pPr>
        <w:rPr>
          <w:ins w:id="261" w:author="Pasley, Heather (A&amp;F, Toowoomba)" w:date="2021-02-07T11:06:00Z"/>
          <w:color w:val="000000" w:themeColor="text1"/>
        </w:rPr>
      </w:pPr>
    </w:p>
    <w:p w14:paraId="1E91F659" w14:textId="77777777" w:rsidR="009A1558" w:rsidRDefault="009A1558" w:rsidP="00F05B53">
      <w:pPr>
        <w:rPr>
          <w:color w:val="000000" w:themeColor="text1"/>
        </w:rPr>
      </w:pPr>
    </w:p>
    <w:p w14:paraId="1EAF6D5A" w14:textId="77777777" w:rsidR="00EC5AB5" w:rsidRDefault="008F2A21" w:rsidP="00F05B53">
      <w:pPr>
        <w:rPr>
          <w:ins w:id="262" w:author="Pasley, Heather (A&amp;F, Toowoomba)" w:date="2021-02-06T16:01:00Z"/>
        </w:rPr>
      </w:pPr>
      <w:r>
        <w:rPr>
          <w:rFonts w:ascii="Calibri" w:hAnsi="Calibri" w:cs="Calibri"/>
          <w:noProof/>
          <w:color w:val="000000"/>
          <w:bdr w:val="none" w:sz="0" w:space="0" w:color="auto" w:frame="1"/>
          <w:shd w:val="clear" w:color="auto" w:fill="FFFFFF"/>
        </w:rPr>
        <w:drawing>
          <wp:inline distT="0" distB="0" distL="0" distR="0" wp14:anchorId="7EFBB0EC" wp14:editId="3D318A38">
            <wp:extent cx="5943600" cy="3728085"/>
            <wp:effectExtent l="0" t="0" r="0" b="571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ins w:id="263" w:author="Pasley, Heather (A&amp;F, Toowoomba)" w:date="2021-02-06T12:09:00Z">
        <w:r w:rsidR="009503CE" w:rsidRPr="009503CE">
          <w:t xml:space="preserve"> </w:t>
        </w:r>
      </w:ins>
    </w:p>
    <w:p w14:paraId="3F03EC2F" w14:textId="7928C44C" w:rsidR="00EC5AB5" w:rsidRPr="00F05B53" w:rsidRDefault="00EC5AB5" w:rsidP="00CA78BF">
      <w:pPr>
        <w:ind w:left="720"/>
        <w:rPr>
          <w:ins w:id="264" w:author="Pasley, Heather (A&amp;F, Toowoomba)" w:date="2021-02-06T16:01:00Z"/>
        </w:rPr>
      </w:pPr>
      <w:bookmarkStart w:id="265" w:name="_Hlk63591920"/>
      <w:ins w:id="266" w:author="Pasley, Heather (A&amp;F, Toowoomba)" w:date="2021-02-06T16:01:00Z">
        <w:r w:rsidRPr="00F05B53">
          <w:rPr>
            <w:shd w:val="clear" w:color="auto" w:fill="FFFFFF"/>
          </w:rPr>
          <w:t>Figure 2:</w:t>
        </w:r>
        <w:r>
          <w:rPr>
            <w:shd w:val="clear" w:color="auto" w:fill="FFFFFF"/>
          </w:rPr>
          <w:t xml:space="preserve"> </w:t>
        </w:r>
      </w:ins>
      <w:ins w:id="267" w:author="Pasley, Heather (A&amp;F, Toowoomba)" w:date="2021-02-06T16:45:00Z">
        <w:r w:rsidR="00CA78BF">
          <w:rPr>
            <w:shd w:val="clear" w:color="auto" w:fill="FFFFFF"/>
          </w:rPr>
          <w:t xml:space="preserve">(a) </w:t>
        </w:r>
      </w:ins>
      <w:ins w:id="268" w:author="Pasley, Heather (A&amp;F, Toowoomba)" w:date="2021-02-06T16:01:00Z">
        <w:r w:rsidRPr="00E521EC">
          <w:rPr>
            <w:color w:val="000000"/>
            <w:bdr w:val="none" w:sz="0" w:space="0" w:color="auto" w:frame="1"/>
            <w:shd w:val="clear" w:color="auto" w:fill="FFFFFF"/>
          </w:rPr>
          <w:t>Violin plot of the difference</w:t>
        </w:r>
        <w:r>
          <w:rPr>
            <w:color w:val="000000"/>
            <w:bdr w:val="none" w:sz="0" w:space="0" w:color="auto" w:frame="1"/>
            <w:shd w:val="clear" w:color="auto" w:fill="FFFFFF"/>
          </w:rPr>
          <w:t>/buffer</w:t>
        </w:r>
        <w:r w:rsidRPr="00E521EC">
          <w:rPr>
            <w:color w:val="000000"/>
            <w:bdr w:val="none" w:sz="0" w:space="0" w:color="auto" w:frame="1"/>
            <w:shd w:val="clear" w:color="auto" w:fill="FFFFFF"/>
          </w:rPr>
          <w:t xml:space="preserve"> between the leaching breakpoint and the agronomically-optimum nitrogen rate (AONR) in continuous maize (</w:t>
        </w:r>
        <w:proofErr w:type="spellStart"/>
        <w:r w:rsidRPr="00E521EC">
          <w:rPr>
            <w:color w:val="000000"/>
            <w:bdr w:val="none" w:sz="0" w:space="0" w:color="auto" w:frame="1"/>
            <w:shd w:val="clear" w:color="auto" w:fill="FFFFFF"/>
          </w:rPr>
          <w:t>Zea</w:t>
        </w:r>
        <w:proofErr w:type="spellEnd"/>
        <w:r w:rsidRPr="00E521EC">
          <w:rPr>
            <w:color w:val="000000"/>
            <w:bdr w:val="none" w:sz="0" w:space="0" w:color="auto" w:frame="1"/>
            <w:shd w:val="clear" w:color="auto" w:fill="FFFFFF"/>
          </w:rPr>
          <w:t xml:space="preserve"> mays) and </w:t>
        </w:r>
        <w:r>
          <w:rPr>
            <w:color w:val="000000"/>
            <w:bdr w:val="none" w:sz="0" w:space="0" w:color="auto" w:frame="1"/>
            <w:shd w:val="clear" w:color="auto" w:fill="FFFFFF"/>
          </w:rPr>
          <w:t xml:space="preserve">rotated maize (i.e. </w:t>
        </w:r>
        <w:r w:rsidRPr="00E521EC">
          <w:rPr>
            <w:color w:val="000000"/>
            <w:bdr w:val="none" w:sz="0" w:space="0" w:color="auto" w:frame="1"/>
            <w:shd w:val="clear" w:color="auto" w:fill="FFFFFF"/>
          </w:rPr>
          <w:t xml:space="preserve">maize rotated with soybean </w:t>
        </w:r>
        <w:r>
          <w:rPr>
            <w:color w:val="000000"/>
            <w:bdr w:val="none" w:sz="0" w:space="0" w:color="auto" w:frame="1"/>
            <w:shd w:val="clear" w:color="auto" w:fill="FFFFFF"/>
          </w:rPr>
          <w:t xml:space="preserve">in a 2-year cycle </w:t>
        </w:r>
        <w:r w:rsidRPr="00E521EC">
          <w:rPr>
            <w:color w:val="000000"/>
            <w:bdr w:val="none" w:sz="0" w:space="0" w:color="auto" w:frame="1"/>
            <w:shd w:val="clear" w:color="auto" w:fill="FFFFFF"/>
          </w:rPr>
          <w:t>(</w:t>
        </w:r>
        <w:r w:rsidRPr="00E521EC">
          <w:rPr>
            <w:i/>
            <w:iCs/>
            <w:color w:val="000000"/>
            <w:bdr w:val="none" w:sz="0" w:space="0" w:color="auto" w:frame="1"/>
            <w:shd w:val="clear" w:color="auto" w:fill="FFFFFF"/>
          </w:rPr>
          <w:t>Glycine max</w:t>
        </w:r>
        <w:r w:rsidRPr="00E521EC">
          <w:rPr>
            <w:color w:val="000000"/>
            <w:bdr w:val="none" w:sz="0" w:space="0" w:color="auto" w:frame="1"/>
            <w:shd w:val="clear" w:color="auto" w:fill="FFFFFF"/>
          </w:rPr>
          <w:t>)</w:t>
        </w:r>
        <w:r>
          <w:rPr>
            <w:color w:val="000000"/>
            <w:bdr w:val="none" w:sz="0" w:space="0" w:color="auto" w:frame="1"/>
            <w:shd w:val="clear" w:color="auto" w:fill="FFFFFF"/>
          </w:rPr>
          <w:t>)</w:t>
        </w:r>
        <w:r w:rsidRPr="00E521EC">
          <w:rPr>
            <w:color w:val="000000"/>
            <w:bdr w:val="none" w:sz="0" w:space="0" w:color="auto" w:frame="1"/>
            <w:shd w:val="clear" w:color="auto" w:fill="FFFFFF"/>
          </w:rPr>
          <w:t>.</w:t>
        </w:r>
      </w:ins>
      <w:ins w:id="269" w:author="Pasley, Heather (A&amp;F, Toowoomba)" w:date="2021-02-06T16:49:00Z">
        <w:r w:rsidR="00CA78BF">
          <w:rPr>
            <w:color w:val="000000"/>
            <w:bdr w:val="none" w:sz="0" w:space="0" w:color="auto" w:frame="1"/>
            <w:shd w:val="clear" w:color="auto" w:fill="FFFFFF"/>
          </w:rPr>
          <w:t xml:space="preserve"> The </w:t>
        </w:r>
      </w:ins>
      <w:ins w:id="270" w:author="Heather Pasley" w:date="2021-02-08T19:17:00Z">
        <w:r w:rsidR="002D4610">
          <w:rPr>
            <w:color w:val="000000"/>
            <w:bdr w:val="none" w:sz="0" w:space="0" w:color="auto" w:frame="1"/>
            <w:shd w:val="clear" w:color="auto" w:fill="FFFFFF"/>
          </w:rPr>
          <w:t xml:space="preserve">long </w:t>
        </w:r>
      </w:ins>
      <w:ins w:id="271" w:author="Pasley, Heather (A&amp;F, Toowoomba)" w:date="2021-02-06T16:49:00Z">
        <w:r w:rsidR="00CA78BF">
          <w:rPr>
            <w:color w:val="000000"/>
            <w:bdr w:val="none" w:sz="0" w:space="0" w:color="auto" w:frame="1"/>
            <w:shd w:val="clear" w:color="auto" w:fill="FFFFFF"/>
          </w:rPr>
          <w:t>thick</w:t>
        </w:r>
        <w:del w:id="272" w:author="Heather Pasley" w:date="2021-02-08T19:17:00Z">
          <w:r w:rsidR="00CA78BF" w:rsidDel="002D4610">
            <w:rPr>
              <w:color w:val="000000"/>
              <w:bdr w:val="none" w:sz="0" w:space="0" w:color="auto" w:frame="1"/>
              <w:shd w:val="clear" w:color="auto" w:fill="FFFFFF"/>
            </w:rPr>
            <w:delText xml:space="preserve"> dark</w:delText>
          </w:r>
        </w:del>
        <w:r w:rsidR="00CA78BF">
          <w:rPr>
            <w:color w:val="000000"/>
            <w:bdr w:val="none" w:sz="0" w:space="0" w:color="auto" w:frame="1"/>
            <w:shd w:val="clear" w:color="auto" w:fill="FFFFFF"/>
          </w:rPr>
          <w:t xml:space="preserve"> horizontal line in the middle of the violin is the median. The shape </w:t>
        </w:r>
      </w:ins>
      <w:ins w:id="273" w:author="Pasley, Heather (A&amp;F, Toowoomba)" w:date="2021-02-07T12:04:00Z">
        <w:r w:rsidR="003C39C7">
          <w:rPr>
            <w:color w:val="000000"/>
            <w:bdr w:val="none" w:sz="0" w:space="0" w:color="auto" w:frame="1"/>
            <w:shd w:val="clear" w:color="auto" w:fill="FFFFFF"/>
          </w:rPr>
          <w:t xml:space="preserve">and finer lines </w:t>
        </w:r>
      </w:ins>
      <w:ins w:id="274" w:author="Pasley, Heather (A&amp;F, Toowoomba)" w:date="2021-02-06T16:49:00Z">
        <w:r w:rsidR="00CA78BF">
          <w:rPr>
            <w:color w:val="000000"/>
            <w:bdr w:val="none" w:sz="0" w:space="0" w:color="auto" w:frame="1"/>
            <w:shd w:val="clear" w:color="auto" w:fill="FFFFFF"/>
          </w:rPr>
          <w:t>show the distribution of the data.</w:t>
        </w:r>
      </w:ins>
      <w:ins w:id="275" w:author="Pasley, Heather (A&amp;F, Toowoomba)" w:date="2021-02-06T16:01:00Z">
        <w:r w:rsidRPr="00E521EC">
          <w:rPr>
            <w:color w:val="000000"/>
            <w:bdr w:val="none" w:sz="0" w:space="0" w:color="auto" w:frame="1"/>
            <w:shd w:val="clear" w:color="auto" w:fill="FFFFFF"/>
          </w:rPr>
          <w:t xml:space="preserve"> </w:t>
        </w:r>
      </w:ins>
      <w:ins w:id="276" w:author="Pasley, Heather (A&amp;F, Toowoomba)" w:date="2021-02-06T16:45:00Z">
        <w:r w:rsidR="00CA78BF">
          <w:rPr>
            <w:color w:val="000000"/>
            <w:bdr w:val="none" w:sz="0" w:space="0" w:color="auto" w:frame="1"/>
            <w:shd w:val="clear" w:color="auto" w:fill="FFFFFF"/>
          </w:rPr>
          <w:t xml:space="preserve">(b) </w:t>
        </w:r>
      </w:ins>
      <w:ins w:id="277" w:author="Pasley, Heather (A&amp;F, Toowoomba)" w:date="2021-02-06T16:01:00Z">
        <w:r w:rsidRPr="00E521EC">
          <w:rPr>
            <w:color w:val="000000"/>
            <w:bdr w:val="none" w:sz="0" w:space="0" w:color="auto" w:frame="1"/>
            <w:shd w:val="clear" w:color="auto" w:fill="FFFFFF"/>
          </w:rPr>
          <w:t xml:space="preserve">Maize yield and </w:t>
        </w:r>
      </w:ins>
      <w:ins w:id="278" w:author="Pasley, Heather (A&amp;F, Toowoomba)" w:date="2021-02-06T16:45:00Z">
        <w:r w:rsidR="00CA78BF">
          <w:rPr>
            <w:color w:val="000000"/>
            <w:bdr w:val="none" w:sz="0" w:space="0" w:color="auto" w:frame="1"/>
            <w:shd w:val="clear" w:color="auto" w:fill="FFFFFF"/>
          </w:rPr>
          <w:t xml:space="preserve">(c) </w:t>
        </w:r>
      </w:ins>
      <w:ins w:id="279" w:author="Pasley, Heather (A&amp;F, Toowoomba)" w:date="2021-02-06T16:01:00Z">
        <w:r>
          <w:rPr>
            <w:color w:val="000000"/>
            <w:bdr w:val="none" w:sz="0" w:space="0" w:color="auto" w:frame="1"/>
            <w:shd w:val="clear" w:color="auto" w:fill="FFFFFF"/>
          </w:rPr>
          <w:t>NO</w:t>
        </w:r>
        <w:r w:rsidRPr="007B6D31">
          <w:rPr>
            <w:color w:val="000000"/>
            <w:bdr w:val="none" w:sz="0" w:space="0" w:color="auto" w:frame="1"/>
            <w:shd w:val="clear" w:color="auto" w:fill="FFFFFF"/>
            <w:vertAlign w:val="subscript"/>
          </w:rPr>
          <w:t>3</w:t>
        </w:r>
        <w:r>
          <w:rPr>
            <w:color w:val="000000"/>
            <w:bdr w:val="none" w:sz="0" w:space="0" w:color="auto" w:frame="1"/>
            <w:shd w:val="clear" w:color="auto" w:fill="FFFFFF"/>
          </w:rPr>
          <w:t>-N</w:t>
        </w:r>
        <w:r w:rsidRPr="00E521EC">
          <w:rPr>
            <w:color w:val="000000"/>
            <w:bdr w:val="none" w:sz="0" w:space="0" w:color="auto" w:frame="1"/>
            <w:shd w:val="clear" w:color="auto" w:fill="FFFFFF"/>
          </w:rPr>
          <w:t xml:space="preserve"> leaching response to N fertilizer. Gray lines</w:t>
        </w:r>
      </w:ins>
      <w:ins w:id="280" w:author="Pasley, Heather (A&amp;F, Toowoomba)" w:date="2021-02-06T16:46:00Z">
        <w:r w:rsidR="00CA78BF">
          <w:rPr>
            <w:color w:val="000000"/>
            <w:bdr w:val="none" w:sz="0" w:space="0" w:color="auto" w:frame="1"/>
            <w:shd w:val="clear" w:color="auto" w:fill="FFFFFF"/>
          </w:rPr>
          <w:t xml:space="preserve"> in (b) and (c)</w:t>
        </w:r>
      </w:ins>
      <w:ins w:id="281" w:author="Pasley, Heather (A&amp;F, Toowoomba)" w:date="2021-02-06T16:01:00Z">
        <w:r w:rsidRPr="00E521EC">
          <w:rPr>
            <w:color w:val="000000"/>
            <w:bdr w:val="none" w:sz="0" w:space="0" w:color="auto" w:frame="1"/>
            <w:shd w:val="clear" w:color="auto" w:fill="FFFFFF"/>
          </w:rPr>
          <w:t xml:space="preserve"> are the bilinear model predictions for each site-year, colored lines are marginal estimated responses at the rotation level. Colored </w:t>
        </w:r>
        <w:r>
          <w:rPr>
            <w:color w:val="000000"/>
            <w:bdr w:val="none" w:sz="0" w:space="0" w:color="auto" w:frame="1"/>
            <w:shd w:val="clear" w:color="auto" w:fill="FFFFFF"/>
          </w:rPr>
          <w:t>bars</w:t>
        </w:r>
        <w:r w:rsidRPr="00E521EC">
          <w:rPr>
            <w:color w:val="000000"/>
            <w:bdr w:val="none" w:sz="0" w:space="0" w:color="auto" w:frame="1"/>
            <w:shd w:val="clear" w:color="auto" w:fill="FFFFFF"/>
          </w:rPr>
          <w:t xml:space="preserve"> along the x-axis indicate the marginal estim</w:t>
        </w:r>
        <w:r w:rsidRPr="00E521EC">
          <w:rPr>
            <w:color w:val="000000" w:themeColor="text1"/>
            <w:bdr w:val="none" w:sz="0" w:space="0" w:color="auto" w:frame="1"/>
            <w:shd w:val="clear" w:color="auto" w:fill="FFFFFF"/>
          </w:rPr>
          <w:t xml:space="preserve">ated pivot points for continuous </w:t>
        </w:r>
        <w:r w:rsidRPr="00E521EC">
          <w:rPr>
            <w:color w:val="000000"/>
            <w:bdr w:val="none" w:sz="0" w:space="0" w:color="auto" w:frame="1"/>
            <w:shd w:val="clear" w:color="auto" w:fill="FFFFFF"/>
          </w:rPr>
          <w:t>(</w:t>
        </w:r>
        <w:r>
          <w:rPr>
            <w:color w:val="000000"/>
            <w:bdr w:val="none" w:sz="0" w:space="0" w:color="auto" w:frame="1"/>
            <w:shd w:val="clear" w:color="auto" w:fill="FFFFFF"/>
          </w:rPr>
          <w:t>orange</w:t>
        </w:r>
        <w:r w:rsidRPr="00E521EC">
          <w:rPr>
            <w:color w:val="000000"/>
            <w:bdr w:val="none" w:sz="0" w:space="0" w:color="auto" w:frame="1"/>
            <w:shd w:val="clear" w:color="auto" w:fill="FFFFFF"/>
          </w:rPr>
          <w:t>) and rotated (</w:t>
        </w:r>
        <w:r>
          <w:rPr>
            <w:color w:val="000000"/>
            <w:bdr w:val="none" w:sz="0" w:space="0" w:color="auto" w:frame="1"/>
            <w:shd w:val="clear" w:color="auto" w:fill="FFFFFF"/>
          </w:rPr>
          <w:t>blue</w:t>
        </w:r>
        <w:r w:rsidRPr="00E521EC">
          <w:rPr>
            <w:color w:val="000000"/>
            <w:bdr w:val="none" w:sz="0" w:space="0" w:color="auto" w:frame="1"/>
            <w:shd w:val="clear" w:color="auto" w:fill="FFFFFF"/>
          </w:rPr>
          <w:t>) maize for each site.</w:t>
        </w:r>
      </w:ins>
      <w:ins w:id="282" w:author="Pasley, Heather (A&amp;F, Toowoomba)" w:date="2021-02-06T16:09:00Z">
        <w:r w:rsidR="002A6342">
          <w:rPr>
            <w:rFonts w:ascii="Calibri" w:hAnsi="Calibri" w:cs="Calibri"/>
            <w:color w:val="000000"/>
            <w:bdr w:val="none" w:sz="0" w:space="0" w:color="auto" w:frame="1"/>
            <w:shd w:val="clear" w:color="auto" w:fill="FFFFFF"/>
          </w:rPr>
          <w:t xml:space="preserve"> </w:t>
        </w:r>
      </w:ins>
    </w:p>
    <w:bookmarkEnd w:id="265"/>
    <w:p w14:paraId="6C139ED4" w14:textId="3EA485DD" w:rsidR="008F2A21" w:rsidRDefault="008F2A21" w:rsidP="00F05B53">
      <w:pPr>
        <w:rPr>
          <w:color w:val="000000" w:themeColor="text1"/>
        </w:rPr>
      </w:pPr>
    </w:p>
    <w:p w14:paraId="4849BACD" w14:textId="62435D2E" w:rsidR="00F05B53" w:rsidRPr="00F05B53" w:rsidDel="00EC5AB5" w:rsidRDefault="00F05B53" w:rsidP="00F05B53">
      <w:pPr>
        <w:ind w:left="720"/>
        <w:rPr>
          <w:del w:id="283" w:author="Pasley, Heather (A&amp;F, Toowoomba)" w:date="2021-02-06T16:01:00Z"/>
        </w:rPr>
      </w:pPr>
      <w:del w:id="284" w:author="Pasley, Heather (A&amp;F, Toowoomba)" w:date="2021-02-06T16:01:00Z">
        <w:r w:rsidRPr="00F05B53" w:rsidDel="00EC5AB5">
          <w:rPr>
            <w:shd w:val="clear" w:color="auto" w:fill="FFFFFF"/>
          </w:rPr>
          <w:delText>Figure 2:</w:delText>
        </w:r>
        <w:r w:rsidDel="00EC5AB5">
          <w:rPr>
            <w:shd w:val="clear" w:color="auto" w:fill="FFFFFF"/>
          </w:rPr>
          <w:delText xml:space="preserve"> </w:delText>
        </w:r>
        <w:r w:rsidR="00E521EC" w:rsidRPr="00E521EC" w:rsidDel="00EC5AB5">
          <w:rPr>
            <w:color w:val="000000"/>
            <w:bdr w:val="none" w:sz="0" w:space="0" w:color="auto" w:frame="1"/>
            <w:shd w:val="clear" w:color="auto" w:fill="FFFFFF"/>
          </w:rPr>
          <w:delText>Violin plots (a) of the difference</w:delText>
        </w:r>
        <w:r w:rsidR="007B6D31" w:rsidDel="00EC5AB5">
          <w:rPr>
            <w:color w:val="000000"/>
            <w:bdr w:val="none" w:sz="0" w:space="0" w:color="auto" w:frame="1"/>
            <w:shd w:val="clear" w:color="auto" w:fill="FFFFFF"/>
          </w:rPr>
          <w:delText>/buffer</w:delText>
        </w:r>
        <w:r w:rsidR="00E521EC" w:rsidRPr="00E521EC" w:rsidDel="00EC5AB5">
          <w:rPr>
            <w:color w:val="000000"/>
            <w:bdr w:val="none" w:sz="0" w:space="0" w:color="auto" w:frame="1"/>
            <w:shd w:val="clear" w:color="auto" w:fill="FFFFFF"/>
          </w:rPr>
          <w:delText xml:space="preserve"> between the leaching breakpoint and the agronomically-optimum nitrogen rate (AONR) in continuous maize (Zea mays) and maize rotated with soybean (</w:delText>
        </w:r>
        <w:r w:rsidR="00E521EC" w:rsidRPr="00E521EC" w:rsidDel="00EC5AB5">
          <w:rPr>
            <w:i/>
            <w:iCs/>
            <w:color w:val="000000"/>
            <w:bdr w:val="none" w:sz="0" w:space="0" w:color="auto" w:frame="1"/>
            <w:shd w:val="clear" w:color="auto" w:fill="FFFFFF"/>
          </w:rPr>
          <w:delText>Glycine max</w:delText>
        </w:r>
        <w:r w:rsidR="00E521EC" w:rsidRPr="00E521EC" w:rsidDel="00EC5AB5">
          <w:rPr>
            <w:color w:val="000000"/>
            <w:bdr w:val="none" w:sz="0" w:space="0" w:color="auto" w:frame="1"/>
            <w:shd w:val="clear" w:color="auto" w:fill="FFFFFF"/>
          </w:rPr>
          <w:delText xml:space="preserve">). Maize yield (b) and </w:delText>
        </w:r>
        <w:r w:rsidR="007B6D31" w:rsidDel="00EC5AB5">
          <w:rPr>
            <w:color w:val="000000"/>
            <w:bdr w:val="none" w:sz="0" w:space="0" w:color="auto" w:frame="1"/>
            <w:shd w:val="clear" w:color="auto" w:fill="FFFFFF"/>
          </w:rPr>
          <w:delText>NO</w:delText>
        </w:r>
        <w:r w:rsidR="007B6D31" w:rsidRPr="007B6D31" w:rsidDel="00EC5AB5">
          <w:rPr>
            <w:color w:val="000000"/>
            <w:bdr w:val="none" w:sz="0" w:space="0" w:color="auto" w:frame="1"/>
            <w:shd w:val="clear" w:color="auto" w:fill="FFFFFF"/>
            <w:vertAlign w:val="subscript"/>
          </w:rPr>
          <w:delText>3</w:delText>
        </w:r>
        <w:r w:rsidR="007B6D31" w:rsidDel="00EC5AB5">
          <w:rPr>
            <w:color w:val="000000"/>
            <w:bdr w:val="none" w:sz="0" w:space="0" w:color="auto" w:frame="1"/>
            <w:shd w:val="clear" w:color="auto" w:fill="FFFFFF"/>
          </w:rPr>
          <w:delText>-N</w:delText>
        </w:r>
        <w:r w:rsidR="00E521EC" w:rsidRPr="00E521EC" w:rsidDel="00EC5AB5">
          <w:rPr>
            <w:color w:val="000000"/>
            <w:bdr w:val="none" w:sz="0" w:space="0" w:color="auto" w:frame="1"/>
            <w:shd w:val="clear" w:color="auto" w:fill="FFFFFF"/>
          </w:rPr>
          <w:delText xml:space="preserve"> leaching (b) response to N fertilizer. Gray lines are the bilinear model predictions for each site-year, colored lines are marginal estimated responses at the rotation level. Colored </w:delText>
        </w:r>
        <w:r w:rsidR="007B6D31" w:rsidDel="00EC5AB5">
          <w:rPr>
            <w:color w:val="000000"/>
            <w:bdr w:val="none" w:sz="0" w:space="0" w:color="auto" w:frame="1"/>
            <w:shd w:val="clear" w:color="auto" w:fill="FFFFFF"/>
          </w:rPr>
          <w:delText>bars</w:delText>
        </w:r>
        <w:r w:rsidR="00E521EC" w:rsidRPr="00E521EC" w:rsidDel="00EC5AB5">
          <w:rPr>
            <w:color w:val="000000"/>
            <w:bdr w:val="none" w:sz="0" w:space="0" w:color="auto" w:frame="1"/>
            <w:shd w:val="clear" w:color="auto" w:fill="FFFFFF"/>
          </w:rPr>
          <w:delText xml:space="preserve"> along the x-axis indicate the marginal estim</w:delText>
        </w:r>
        <w:r w:rsidR="00E521EC" w:rsidRPr="00E521EC" w:rsidDel="00EC5AB5">
          <w:rPr>
            <w:color w:val="000000" w:themeColor="text1"/>
            <w:bdr w:val="none" w:sz="0" w:space="0" w:color="auto" w:frame="1"/>
            <w:shd w:val="clear" w:color="auto" w:fill="FFFFFF"/>
          </w:rPr>
          <w:delText xml:space="preserve">ated pivot points for continuous </w:delText>
        </w:r>
        <w:r w:rsidR="00E521EC" w:rsidRPr="00E521EC" w:rsidDel="00EC5AB5">
          <w:rPr>
            <w:color w:val="000000"/>
            <w:bdr w:val="none" w:sz="0" w:space="0" w:color="auto" w:frame="1"/>
            <w:shd w:val="clear" w:color="auto" w:fill="FFFFFF"/>
          </w:rPr>
          <w:delText>(</w:delText>
        </w:r>
      </w:del>
      <w:del w:id="285" w:author="Pasley, Heather (A&amp;F, Toowoomba)" w:date="2021-02-06T12:10:00Z">
        <w:r w:rsidR="00E521EC" w:rsidRPr="00E521EC" w:rsidDel="009503CE">
          <w:rPr>
            <w:color w:val="000000"/>
            <w:bdr w:val="none" w:sz="0" w:space="0" w:color="auto" w:frame="1"/>
            <w:shd w:val="clear" w:color="auto" w:fill="FFFFFF"/>
          </w:rPr>
          <w:delText>blue</w:delText>
        </w:r>
      </w:del>
      <w:del w:id="286" w:author="Pasley, Heather (A&amp;F, Toowoomba)" w:date="2021-02-06T16:01:00Z">
        <w:r w:rsidR="00E521EC" w:rsidRPr="00E521EC" w:rsidDel="00EC5AB5">
          <w:rPr>
            <w:color w:val="000000"/>
            <w:bdr w:val="none" w:sz="0" w:space="0" w:color="auto" w:frame="1"/>
            <w:shd w:val="clear" w:color="auto" w:fill="FFFFFF"/>
          </w:rPr>
          <w:delText>) and rotated (</w:delText>
        </w:r>
      </w:del>
      <w:del w:id="287" w:author="Pasley, Heather (A&amp;F, Toowoomba)" w:date="2021-02-06T12:10:00Z">
        <w:r w:rsidR="00E521EC" w:rsidRPr="00E521EC" w:rsidDel="009503CE">
          <w:rPr>
            <w:color w:val="000000"/>
            <w:bdr w:val="none" w:sz="0" w:space="0" w:color="auto" w:frame="1"/>
            <w:shd w:val="clear" w:color="auto" w:fill="FFFFFF"/>
          </w:rPr>
          <w:delText>orange</w:delText>
        </w:r>
      </w:del>
      <w:del w:id="288" w:author="Pasley, Heather (A&amp;F, Toowoomba)" w:date="2021-02-06T16:01:00Z">
        <w:r w:rsidR="00E521EC" w:rsidRPr="00E521EC" w:rsidDel="00EC5AB5">
          <w:rPr>
            <w:color w:val="000000"/>
            <w:bdr w:val="none" w:sz="0" w:space="0" w:color="auto" w:frame="1"/>
            <w:shd w:val="clear" w:color="auto" w:fill="FFFFFF"/>
          </w:rPr>
          <w:delText>) maize for each site.</w:delText>
        </w:r>
        <w:r w:rsidR="00E521EC" w:rsidDel="00EC5AB5">
          <w:rPr>
            <w:rFonts w:ascii="Calibri" w:hAnsi="Calibri" w:cs="Calibri"/>
            <w:color w:val="000000"/>
            <w:bdr w:val="none" w:sz="0" w:space="0" w:color="auto" w:frame="1"/>
            <w:shd w:val="clear" w:color="auto" w:fill="FFFFFF"/>
          </w:rPr>
          <w:delText> </w:delText>
        </w:r>
        <w:r w:rsidR="00E521EC" w:rsidDel="00EC5AB5">
          <w:rPr>
            <w:rFonts w:ascii="Trebuchet MS" w:hAnsi="Trebuchet MS"/>
            <w:color w:val="073763"/>
            <w:sz w:val="23"/>
            <w:szCs w:val="23"/>
            <w:shd w:val="clear" w:color="auto" w:fill="FFFFFF"/>
          </w:rPr>
          <w:delText>  </w:delText>
        </w:r>
      </w:del>
    </w:p>
    <w:p w14:paraId="522CB3EA" w14:textId="1503FCFD" w:rsidR="00F05B53" w:rsidRDefault="00F05B53" w:rsidP="00F05B53">
      <w:pPr>
        <w:rPr>
          <w:color w:val="000000" w:themeColor="text1"/>
        </w:rPr>
      </w:pPr>
    </w:p>
    <w:p w14:paraId="550D2FAE" w14:textId="21DFE282" w:rsidR="008F2A21" w:rsidRPr="00F05B53" w:rsidRDefault="008F2A21" w:rsidP="00F05B53">
      <w:pPr>
        <w:rPr>
          <w:color w:val="000000" w:themeColor="text1"/>
        </w:rPr>
      </w:pPr>
      <w:del w:id="289" w:author="Pasley, Heather (A&amp;F, Toowoomba)" w:date="2021-02-06T12:09:00Z">
        <w:r w:rsidDel="009503CE">
          <w:rPr>
            <w:noProof/>
          </w:rPr>
          <w:lastRenderedPageBreak/>
          <w:drawing>
            <wp:inline distT="0" distB="0" distL="0" distR="0" wp14:anchorId="778CAA8D" wp14:editId="0128FC27">
              <wp:extent cx="5943600" cy="443674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del>
      <w:ins w:id="290" w:author="Pasley, Heather (A&amp;F, Toowoomba)" w:date="2021-02-06T12:09:00Z">
        <w:r w:rsidR="009503CE" w:rsidRPr="009503CE">
          <w:t xml:space="preserve"> </w:t>
        </w:r>
        <w:r w:rsidR="009503CE">
          <w:rPr>
            <w:noProof/>
          </w:rPr>
          <w:drawing>
            <wp:inline distT="0" distB="0" distL="0" distR="0" wp14:anchorId="5B06F73E" wp14:editId="3A3CB140">
              <wp:extent cx="5943600" cy="4947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ins>
    </w:p>
    <w:p w14:paraId="6D731086" w14:textId="2992D4E4" w:rsidR="00F05B53" w:rsidRPr="00F05B53" w:rsidRDefault="00F05B53" w:rsidP="00F05B53">
      <w:pPr>
        <w:ind w:left="720"/>
      </w:pPr>
      <w:r w:rsidRPr="00F05B53">
        <w:rPr>
          <w:shd w:val="clear" w:color="auto" w:fill="FFFFFF"/>
        </w:rPr>
        <w:t xml:space="preserve">Figure 3: </w:t>
      </w:r>
      <w:r w:rsidR="00E521EC">
        <w:t>Distribution of NO</w:t>
      </w:r>
      <w:r w:rsidR="00E521EC" w:rsidRPr="0082303F">
        <w:rPr>
          <w:vertAlign w:val="subscript"/>
        </w:rPr>
        <w:t>3</w:t>
      </w:r>
      <w:r w:rsidR="00E521EC">
        <w:t xml:space="preserve">-N leaching </w:t>
      </w:r>
      <w:ins w:id="291" w:author="Pasley, Heather (A&amp;F, Toowoomba)" w:date="2021-02-06T16:11:00Z">
        <w:r w:rsidR="002A6342">
          <w:t xml:space="preserve">loads </w:t>
        </w:r>
      </w:ins>
      <w:r w:rsidR="00E521EC">
        <w:t>under continuous maize</w:t>
      </w:r>
      <w:ins w:id="292" w:author="Pasley, Heather (A&amp;F, Toowoomba)" w:date="2021-02-06T16:14:00Z">
        <w:r w:rsidR="00F912F8">
          <w:t xml:space="preserve"> (yellow)</w:t>
        </w:r>
      </w:ins>
      <w:r w:rsidR="00E521EC">
        <w:t>, rotated maize</w:t>
      </w:r>
      <w:ins w:id="293" w:author="Pasley, Heather (A&amp;F, Toowoomba)" w:date="2021-02-06T11:31:00Z">
        <w:r w:rsidR="007F38B1">
          <w:t xml:space="preserve"> (maize rotated with soybean in a 2-year cycle)</w:t>
        </w:r>
      </w:ins>
      <w:ins w:id="294" w:author="Pasley, Heather (A&amp;F, Toowoomba)" w:date="2021-02-06T16:14:00Z">
        <w:r w:rsidR="00F912F8">
          <w:t xml:space="preserve"> (blue)</w:t>
        </w:r>
      </w:ins>
      <w:r w:rsidR="00E521EC">
        <w:t>, and rotated soy</w:t>
      </w:r>
      <w:ins w:id="295" w:author="Pasley, Heather (A&amp;F, Toowoomba)" w:date="2021-02-06T11:31:00Z">
        <w:r w:rsidR="007F38B1">
          <w:t>bean (soybean rotated with ma</w:t>
        </w:r>
      </w:ins>
      <w:ins w:id="296" w:author="Pasley, Heather (A&amp;F, Toowoomba)" w:date="2021-02-06T11:32:00Z">
        <w:r w:rsidR="007F38B1">
          <w:t>ize in a 2-year cycle)</w:t>
        </w:r>
      </w:ins>
      <w:r w:rsidR="00E521EC">
        <w:t xml:space="preserve"> </w:t>
      </w:r>
      <w:ins w:id="297" w:author="Pasley, Heather (A&amp;F, Toowoomba)" w:date="2021-02-06T16:14:00Z">
        <w:r w:rsidR="00F912F8">
          <w:t xml:space="preserve">(green) </w:t>
        </w:r>
      </w:ins>
      <w:r w:rsidR="00E521EC">
        <w:t>at different fertilizer N rates with mean values indicated by squares</w:t>
      </w:r>
      <w:r w:rsidR="007B6D31">
        <w:t xml:space="preserve"> on the x-axes</w:t>
      </w:r>
      <w:r w:rsidR="00E521EC">
        <w:t xml:space="preserve">. </w:t>
      </w:r>
      <w:ins w:id="298" w:author="Pasley, Heather (A&amp;F, Toowoomba)" w:date="2021-02-06T16:14:00Z">
        <w:r w:rsidR="00F912F8">
          <w:t>The height of the peak</w:t>
        </w:r>
      </w:ins>
      <w:ins w:id="299" w:author="Pasley, Heather (A&amp;F, Toowoomba)" w:date="2021-02-06T16:15:00Z">
        <w:r w:rsidR="00F912F8">
          <w:t xml:space="preserve"> at a given leaching load (</w:t>
        </w:r>
      </w:ins>
      <w:ins w:id="300" w:author="Pasley, Heather (A&amp;F, Toowoomba)" w:date="2021-02-06T16:16:00Z">
        <w:r w:rsidR="00F912F8">
          <w:t>x</w:t>
        </w:r>
      </w:ins>
      <w:ins w:id="301" w:author="Pasley, Heather (A&amp;F, Toowoomba)" w:date="2021-02-06T16:15:00Z">
        <w:r w:rsidR="00F912F8">
          <w:t xml:space="preserve"> ax</w:t>
        </w:r>
      </w:ins>
      <w:ins w:id="302" w:author="Pasley, Heather (A&amp;F, Toowoomba)" w:date="2021-02-06T16:16:00Z">
        <w:r w:rsidR="00F912F8">
          <w:t>is)</w:t>
        </w:r>
      </w:ins>
      <w:ins w:id="303" w:author="Pasley, Heather (A&amp;F, Toowoomba)" w:date="2021-02-06T16:14:00Z">
        <w:r w:rsidR="00F912F8">
          <w:t xml:space="preserve"> </w:t>
        </w:r>
      </w:ins>
      <w:ins w:id="304" w:author="Pasley, Heather (A&amp;F, Toowoomba)" w:date="2021-02-06T16:15:00Z">
        <w:r w:rsidR="00F912F8">
          <w:t>corresponds to the prevalence of</w:t>
        </w:r>
      </w:ins>
      <w:ins w:id="305" w:author="Pasley, Heather (A&amp;F, Toowoomba)" w:date="2021-02-06T16:16:00Z">
        <w:r w:rsidR="00F912F8">
          <w:t xml:space="preserve"> that</w:t>
        </w:r>
      </w:ins>
      <w:ins w:id="306" w:author="Pasley, Heather (A&amp;F, Toowoomba)" w:date="2021-02-06T16:15:00Z">
        <w:r w:rsidR="00F912F8">
          <w:t xml:space="preserve"> load</w:t>
        </w:r>
      </w:ins>
      <w:ins w:id="307" w:author="Pasley, Heather (A&amp;F, Toowoomba)" w:date="2021-02-06T16:16:00Z">
        <w:r w:rsidR="00F912F8">
          <w:t xml:space="preserve"> across site-years </w:t>
        </w:r>
      </w:ins>
      <w:ins w:id="308" w:author="Pasley, Heather (A&amp;F, Toowoomba)" w:date="2021-02-06T16:17:00Z">
        <w:r w:rsidR="00F912F8">
          <w:t>when 0, 56, 112, 168, 224, 250, or 300 kg N/ha (from top to bottom) is applied</w:t>
        </w:r>
      </w:ins>
      <w:ins w:id="309" w:author="Pasley, Heather (A&amp;F, Toowoomba)" w:date="2021-02-06T16:15:00Z">
        <w:r w:rsidR="00F912F8">
          <w:t xml:space="preserve">. </w:t>
        </w:r>
      </w:ins>
      <w:r w:rsidR="00E521EC">
        <w:t>For context, the average AONR for continuous maize was 111 kg N/ha and for rotated maize, 70 kg N/ha.</w:t>
      </w:r>
    </w:p>
    <w:p w14:paraId="2A6FEA2E" w14:textId="77777777" w:rsidR="00F05B53" w:rsidRPr="00F05B53" w:rsidRDefault="00F05B53" w:rsidP="00F05B53">
      <w:pPr>
        <w:rPr>
          <w:color w:val="000000" w:themeColor="text1"/>
        </w:rPr>
      </w:pPr>
    </w:p>
    <w:sectPr w:rsidR="00F05B53" w:rsidRPr="00F05B53" w:rsidSect="00E53EC6">
      <w:head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B1E0CF" w14:textId="77777777" w:rsidR="00B034CE" w:rsidRDefault="00B034CE" w:rsidP="00E53EC6">
      <w:r>
        <w:separator/>
      </w:r>
    </w:p>
  </w:endnote>
  <w:endnote w:type="continuationSeparator" w:id="0">
    <w:p w14:paraId="17205AC2" w14:textId="77777777" w:rsidR="00B034CE" w:rsidRDefault="00B034CE" w:rsidP="00E53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6E844" w14:textId="77777777" w:rsidR="00B034CE" w:rsidRDefault="00B034CE" w:rsidP="00E53EC6">
      <w:r>
        <w:separator/>
      </w:r>
    </w:p>
  </w:footnote>
  <w:footnote w:type="continuationSeparator" w:id="0">
    <w:p w14:paraId="2B968D15" w14:textId="77777777" w:rsidR="00B034CE" w:rsidRDefault="00B034CE" w:rsidP="00E53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324002"/>
      <w:docPartObj>
        <w:docPartGallery w:val="Page Numbers (Top of Page)"/>
        <w:docPartUnique/>
      </w:docPartObj>
    </w:sdtPr>
    <w:sdtEndPr>
      <w:rPr>
        <w:noProof/>
      </w:rPr>
    </w:sdtEndPr>
    <w:sdtContent>
      <w:p w14:paraId="508D9F22" w14:textId="7450E18F" w:rsidR="00B034CE" w:rsidRDefault="00B034CE">
        <w:pPr>
          <w:pStyle w:val="Header"/>
          <w:jc w:val="right"/>
        </w:pPr>
        <w:r>
          <w:fldChar w:fldCharType="begin"/>
        </w:r>
        <w:r>
          <w:instrText xml:space="preserve"> PAGE   \* MERGEFORMAT </w:instrText>
        </w:r>
        <w:r>
          <w:fldChar w:fldCharType="separate"/>
        </w:r>
        <w:r>
          <w:rPr>
            <w:noProof/>
          </w:rPr>
          <w:t>15</w:t>
        </w:r>
        <w:r>
          <w:rPr>
            <w:noProof/>
          </w:rPr>
          <w:fldChar w:fldCharType="end"/>
        </w:r>
      </w:p>
    </w:sdtContent>
  </w:sdt>
  <w:p w14:paraId="20DF7C83" w14:textId="77777777" w:rsidR="00B034CE" w:rsidRDefault="00B034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57245"/>
    <w:multiLevelType w:val="hybridMultilevel"/>
    <w:tmpl w:val="1144E264"/>
    <w:lvl w:ilvl="0" w:tplc="A0CAE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974743"/>
    <w:multiLevelType w:val="hybridMultilevel"/>
    <w:tmpl w:val="7B5C1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0150FE"/>
    <w:multiLevelType w:val="hybridMultilevel"/>
    <w:tmpl w:val="2D3E27F8"/>
    <w:lvl w:ilvl="0" w:tplc="D096A214">
      <w:start w:val="1"/>
      <w:numFmt w:val="decimal"/>
      <w:lvlText w:val="[%1]"/>
      <w:lvlJc w:val="left"/>
      <w:pPr>
        <w:ind w:left="648" w:hanging="360"/>
      </w:pPr>
      <w:rPr>
        <w:rFonts w:hint="default"/>
        <w:sz w:val="24"/>
        <w:szCs w:val="24"/>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sley, Heather (A&amp;F, Toowoomba)">
    <w15:presenceInfo w15:providerId="AD" w15:userId="S::pas075@csiro.au::3609603d-65ea-4182-905f-9bb6986d30b1"/>
  </w15:person>
  <w15:person w15:author="Heather Pasley">
    <w15:presenceInfo w15:providerId="Windows Live" w15:userId="c7b81f7011cdf3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BCE"/>
    <w:rsid w:val="00000697"/>
    <w:rsid w:val="000043B4"/>
    <w:rsid w:val="0000784E"/>
    <w:rsid w:val="0001040D"/>
    <w:rsid w:val="00012FC6"/>
    <w:rsid w:val="00013102"/>
    <w:rsid w:val="00016398"/>
    <w:rsid w:val="00016B2D"/>
    <w:rsid w:val="00020BDD"/>
    <w:rsid w:val="00023316"/>
    <w:rsid w:val="000346E0"/>
    <w:rsid w:val="00034D5B"/>
    <w:rsid w:val="00035B28"/>
    <w:rsid w:val="000361F2"/>
    <w:rsid w:val="00036EA7"/>
    <w:rsid w:val="00043E96"/>
    <w:rsid w:val="000623EC"/>
    <w:rsid w:val="00063030"/>
    <w:rsid w:val="00064625"/>
    <w:rsid w:val="00064A33"/>
    <w:rsid w:val="000659E2"/>
    <w:rsid w:val="00067007"/>
    <w:rsid w:val="00074DD0"/>
    <w:rsid w:val="0008564A"/>
    <w:rsid w:val="00086227"/>
    <w:rsid w:val="00091178"/>
    <w:rsid w:val="000A51BE"/>
    <w:rsid w:val="000A6640"/>
    <w:rsid w:val="000C245F"/>
    <w:rsid w:val="000C24C3"/>
    <w:rsid w:val="000D7A08"/>
    <w:rsid w:val="000F61B3"/>
    <w:rsid w:val="00102065"/>
    <w:rsid w:val="00105612"/>
    <w:rsid w:val="00107190"/>
    <w:rsid w:val="001222AE"/>
    <w:rsid w:val="00135EF0"/>
    <w:rsid w:val="001364C3"/>
    <w:rsid w:val="00136A91"/>
    <w:rsid w:val="00137ECA"/>
    <w:rsid w:val="00142D3E"/>
    <w:rsid w:val="00145FDD"/>
    <w:rsid w:val="00151835"/>
    <w:rsid w:val="00157057"/>
    <w:rsid w:val="00157D92"/>
    <w:rsid w:val="00161EDD"/>
    <w:rsid w:val="0016355D"/>
    <w:rsid w:val="00164E4F"/>
    <w:rsid w:val="0017154D"/>
    <w:rsid w:val="00172FCF"/>
    <w:rsid w:val="00182B0D"/>
    <w:rsid w:val="00185209"/>
    <w:rsid w:val="001900DD"/>
    <w:rsid w:val="00191943"/>
    <w:rsid w:val="001A449B"/>
    <w:rsid w:val="001A4A58"/>
    <w:rsid w:val="001A6B90"/>
    <w:rsid w:val="001B30E6"/>
    <w:rsid w:val="001B59A2"/>
    <w:rsid w:val="001B5E1F"/>
    <w:rsid w:val="001C7EF3"/>
    <w:rsid w:val="001D0C4C"/>
    <w:rsid w:val="001D0F99"/>
    <w:rsid w:val="001D1204"/>
    <w:rsid w:val="001D23F3"/>
    <w:rsid w:val="001D7FE2"/>
    <w:rsid w:val="001E2D7C"/>
    <w:rsid w:val="001E552C"/>
    <w:rsid w:val="001E6F62"/>
    <w:rsid w:val="001E75AF"/>
    <w:rsid w:val="001F27E3"/>
    <w:rsid w:val="001F2A2B"/>
    <w:rsid w:val="002008E2"/>
    <w:rsid w:val="00201E59"/>
    <w:rsid w:val="00203489"/>
    <w:rsid w:val="00203721"/>
    <w:rsid w:val="0020429B"/>
    <w:rsid w:val="0020722F"/>
    <w:rsid w:val="002116A5"/>
    <w:rsid w:val="00213DCE"/>
    <w:rsid w:val="00214091"/>
    <w:rsid w:val="0021460E"/>
    <w:rsid w:val="00227D11"/>
    <w:rsid w:val="0023171A"/>
    <w:rsid w:val="00262552"/>
    <w:rsid w:val="00264BD9"/>
    <w:rsid w:val="002719CB"/>
    <w:rsid w:val="0027224A"/>
    <w:rsid w:val="002750B7"/>
    <w:rsid w:val="00287216"/>
    <w:rsid w:val="002942D7"/>
    <w:rsid w:val="002A185C"/>
    <w:rsid w:val="002A6342"/>
    <w:rsid w:val="002A71CD"/>
    <w:rsid w:val="002B034B"/>
    <w:rsid w:val="002B11FC"/>
    <w:rsid w:val="002B235B"/>
    <w:rsid w:val="002B2982"/>
    <w:rsid w:val="002B381E"/>
    <w:rsid w:val="002C53C8"/>
    <w:rsid w:val="002D4610"/>
    <w:rsid w:val="002D770A"/>
    <w:rsid w:val="002E6608"/>
    <w:rsid w:val="002F059E"/>
    <w:rsid w:val="00306785"/>
    <w:rsid w:val="0031296B"/>
    <w:rsid w:val="003158C9"/>
    <w:rsid w:val="00316281"/>
    <w:rsid w:val="003217C6"/>
    <w:rsid w:val="00324AE5"/>
    <w:rsid w:val="003309C3"/>
    <w:rsid w:val="003309E2"/>
    <w:rsid w:val="00331FBF"/>
    <w:rsid w:val="003503EC"/>
    <w:rsid w:val="003515C2"/>
    <w:rsid w:val="00353AB8"/>
    <w:rsid w:val="00354344"/>
    <w:rsid w:val="00355AD2"/>
    <w:rsid w:val="0036083E"/>
    <w:rsid w:val="00362607"/>
    <w:rsid w:val="00362628"/>
    <w:rsid w:val="003633B7"/>
    <w:rsid w:val="00372B54"/>
    <w:rsid w:val="00380B2E"/>
    <w:rsid w:val="0038140E"/>
    <w:rsid w:val="003842CB"/>
    <w:rsid w:val="0038565C"/>
    <w:rsid w:val="00393E3E"/>
    <w:rsid w:val="003A088D"/>
    <w:rsid w:val="003A72A9"/>
    <w:rsid w:val="003B28C1"/>
    <w:rsid w:val="003C0A57"/>
    <w:rsid w:val="003C39C7"/>
    <w:rsid w:val="003C4A5B"/>
    <w:rsid w:val="003C5DEA"/>
    <w:rsid w:val="003D0EC8"/>
    <w:rsid w:val="003D4C4B"/>
    <w:rsid w:val="003D7375"/>
    <w:rsid w:val="003E60D4"/>
    <w:rsid w:val="003E6BAA"/>
    <w:rsid w:val="004058D5"/>
    <w:rsid w:val="004071E0"/>
    <w:rsid w:val="00410665"/>
    <w:rsid w:val="00410B39"/>
    <w:rsid w:val="004117F8"/>
    <w:rsid w:val="00412BF3"/>
    <w:rsid w:val="00412BFC"/>
    <w:rsid w:val="00420B5D"/>
    <w:rsid w:val="00426C23"/>
    <w:rsid w:val="0042757A"/>
    <w:rsid w:val="00433336"/>
    <w:rsid w:val="0043510C"/>
    <w:rsid w:val="00437CD2"/>
    <w:rsid w:val="00442391"/>
    <w:rsid w:val="00443CAC"/>
    <w:rsid w:val="00451884"/>
    <w:rsid w:val="00451A81"/>
    <w:rsid w:val="00453F2F"/>
    <w:rsid w:val="00457154"/>
    <w:rsid w:val="00462562"/>
    <w:rsid w:val="004660B7"/>
    <w:rsid w:val="00466556"/>
    <w:rsid w:val="004707A0"/>
    <w:rsid w:val="00470BCE"/>
    <w:rsid w:val="00477767"/>
    <w:rsid w:val="0048023D"/>
    <w:rsid w:val="00485A19"/>
    <w:rsid w:val="00486B37"/>
    <w:rsid w:val="00490CD9"/>
    <w:rsid w:val="00497255"/>
    <w:rsid w:val="004A070D"/>
    <w:rsid w:val="004A6314"/>
    <w:rsid w:val="004A7926"/>
    <w:rsid w:val="004B2BB1"/>
    <w:rsid w:val="004B45D8"/>
    <w:rsid w:val="004B7984"/>
    <w:rsid w:val="004C06F2"/>
    <w:rsid w:val="004C405A"/>
    <w:rsid w:val="004C63A1"/>
    <w:rsid w:val="004D103E"/>
    <w:rsid w:val="004D167F"/>
    <w:rsid w:val="004D3B14"/>
    <w:rsid w:val="004D7971"/>
    <w:rsid w:val="004E2854"/>
    <w:rsid w:val="004F3D6A"/>
    <w:rsid w:val="004F416D"/>
    <w:rsid w:val="004F44F7"/>
    <w:rsid w:val="004F6C5C"/>
    <w:rsid w:val="005104F2"/>
    <w:rsid w:val="00514118"/>
    <w:rsid w:val="00514E89"/>
    <w:rsid w:val="00516F95"/>
    <w:rsid w:val="0053265A"/>
    <w:rsid w:val="00533246"/>
    <w:rsid w:val="0053715A"/>
    <w:rsid w:val="005378B0"/>
    <w:rsid w:val="0054115D"/>
    <w:rsid w:val="00545544"/>
    <w:rsid w:val="005511D7"/>
    <w:rsid w:val="00563430"/>
    <w:rsid w:val="00563B4A"/>
    <w:rsid w:val="00567FB2"/>
    <w:rsid w:val="00570DEA"/>
    <w:rsid w:val="00583550"/>
    <w:rsid w:val="00584983"/>
    <w:rsid w:val="0058629E"/>
    <w:rsid w:val="00587B4E"/>
    <w:rsid w:val="005960A8"/>
    <w:rsid w:val="005B515A"/>
    <w:rsid w:val="005B6973"/>
    <w:rsid w:val="005C3EF9"/>
    <w:rsid w:val="005C4FA3"/>
    <w:rsid w:val="005D0AB0"/>
    <w:rsid w:val="005D0C9F"/>
    <w:rsid w:val="005D3157"/>
    <w:rsid w:val="005D5A27"/>
    <w:rsid w:val="005E2D2D"/>
    <w:rsid w:val="005E3035"/>
    <w:rsid w:val="005E4D3A"/>
    <w:rsid w:val="005F5DC5"/>
    <w:rsid w:val="00604B6F"/>
    <w:rsid w:val="00605C7A"/>
    <w:rsid w:val="00623B24"/>
    <w:rsid w:val="006263B0"/>
    <w:rsid w:val="00631E30"/>
    <w:rsid w:val="0063268F"/>
    <w:rsid w:val="006404EB"/>
    <w:rsid w:val="006408A9"/>
    <w:rsid w:val="00644408"/>
    <w:rsid w:val="00646C2C"/>
    <w:rsid w:val="0065261D"/>
    <w:rsid w:val="00654732"/>
    <w:rsid w:val="00657EDB"/>
    <w:rsid w:val="006601D4"/>
    <w:rsid w:val="00660BB8"/>
    <w:rsid w:val="00662703"/>
    <w:rsid w:val="00663D27"/>
    <w:rsid w:val="006715AB"/>
    <w:rsid w:val="0067254B"/>
    <w:rsid w:val="00673F9E"/>
    <w:rsid w:val="006746E2"/>
    <w:rsid w:val="006752C0"/>
    <w:rsid w:val="00680694"/>
    <w:rsid w:val="00681CC0"/>
    <w:rsid w:val="00683199"/>
    <w:rsid w:val="006858AA"/>
    <w:rsid w:val="006917CD"/>
    <w:rsid w:val="006A0162"/>
    <w:rsid w:val="006A0B7D"/>
    <w:rsid w:val="006A2175"/>
    <w:rsid w:val="006A3D20"/>
    <w:rsid w:val="006A676B"/>
    <w:rsid w:val="006A799F"/>
    <w:rsid w:val="006A7AC3"/>
    <w:rsid w:val="006B40E2"/>
    <w:rsid w:val="006B6242"/>
    <w:rsid w:val="006B743C"/>
    <w:rsid w:val="006C2CD7"/>
    <w:rsid w:val="006C45EB"/>
    <w:rsid w:val="006D0703"/>
    <w:rsid w:val="006D30E3"/>
    <w:rsid w:val="006E79D5"/>
    <w:rsid w:val="007012F6"/>
    <w:rsid w:val="00713885"/>
    <w:rsid w:val="00713F03"/>
    <w:rsid w:val="00714158"/>
    <w:rsid w:val="00716F3B"/>
    <w:rsid w:val="007213D1"/>
    <w:rsid w:val="00727B53"/>
    <w:rsid w:val="00732B76"/>
    <w:rsid w:val="00733733"/>
    <w:rsid w:val="00733EEE"/>
    <w:rsid w:val="00734D0D"/>
    <w:rsid w:val="00736255"/>
    <w:rsid w:val="00737C4E"/>
    <w:rsid w:val="00750110"/>
    <w:rsid w:val="007519F4"/>
    <w:rsid w:val="007548DC"/>
    <w:rsid w:val="007601BA"/>
    <w:rsid w:val="007647B8"/>
    <w:rsid w:val="00765DF5"/>
    <w:rsid w:val="00766FAB"/>
    <w:rsid w:val="00774136"/>
    <w:rsid w:val="00774E96"/>
    <w:rsid w:val="00781864"/>
    <w:rsid w:val="007820BD"/>
    <w:rsid w:val="00791207"/>
    <w:rsid w:val="007923BB"/>
    <w:rsid w:val="007A0027"/>
    <w:rsid w:val="007A0AF1"/>
    <w:rsid w:val="007A7628"/>
    <w:rsid w:val="007B3BBE"/>
    <w:rsid w:val="007B4278"/>
    <w:rsid w:val="007B6D31"/>
    <w:rsid w:val="007C0AE2"/>
    <w:rsid w:val="007C18D9"/>
    <w:rsid w:val="007D6332"/>
    <w:rsid w:val="007E6373"/>
    <w:rsid w:val="007F0250"/>
    <w:rsid w:val="007F0539"/>
    <w:rsid w:val="007F0C3E"/>
    <w:rsid w:val="007F38B1"/>
    <w:rsid w:val="007F64F1"/>
    <w:rsid w:val="007F69B7"/>
    <w:rsid w:val="007F773C"/>
    <w:rsid w:val="00811324"/>
    <w:rsid w:val="0081305E"/>
    <w:rsid w:val="0081317F"/>
    <w:rsid w:val="00821FB1"/>
    <w:rsid w:val="008250F0"/>
    <w:rsid w:val="00835C09"/>
    <w:rsid w:val="00843519"/>
    <w:rsid w:val="0085367A"/>
    <w:rsid w:val="0085411C"/>
    <w:rsid w:val="00865857"/>
    <w:rsid w:val="00865962"/>
    <w:rsid w:val="00866091"/>
    <w:rsid w:val="008700F8"/>
    <w:rsid w:val="00871880"/>
    <w:rsid w:val="00874CC4"/>
    <w:rsid w:val="00877F74"/>
    <w:rsid w:val="00881931"/>
    <w:rsid w:val="00882F16"/>
    <w:rsid w:val="0089150C"/>
    <w:rsid w:val="00896AD0"/>
    <w:rsid w:val="008A03BE"/>
    <w:rsid w:val="008A0B4E"/>
    <w:rsid w:val="008B75BB"/>
    <w:rsid w:val="008B78C7"/>
    <w:rsid w:val="008C24B1"/>
    <w:rsid w:val="008D3219"/>
    <w:rsid w:val="008F126E"/>
    <w:rsid w:val="008F1F03"/>
    <w:rsid w:val="008F2A21"/>
    <w:rsid w:val="008F3421"/>
    <w:rsid w:val="008F610A"/>
    <w:rsid w:val="008F69D6"/>
    <w:rsid w:val="00912F75"/>
    <w:rsid w:val="00914982"/>
    <w:rsid w:val="009174DD"/>
    <w:rsid w:val="00922CD5"/>
    <w:rsid w:val="00924075"/>
    <w:rsid w:val="00925AC0"/>
    <w:rsid w:val="00927654"/>
    <w:rsid w:val="00931279"/>
    <w:rsid w:val="009379C8"/>
    <w:rsid w:val="0094147B"/>
    <w:rsid w:val="00942B0E"/>
    <w:rsid w:val="0094346E"/>
    <w:rsid w:val="00946E99"/>
    <w:rsid w:val="00950105"/>
    <w:rsid w:val="009503CE"/>
    <w:rsid w:val="0095634D"/>
    <w:rsid w:val="00957290"/>
    <w:rsid w:val="00960CE6"/>
    <w:rsid w:val="009616F4"/>
    <w:rsid w:val="00962170"/>
    <w:rsid w:val="009648A0"/>
    <w:rsid w:val="00965D09"/>
    <w:rsid w:val="00965DFD"/>
    <w:rsid w:val="00971654"/>
    <w:rsid w:val="00971DC1"/>
    <w:rsid w:val="00977E86"/>
    <w:rsid w:val="00983D45"/>
    <w:rsid w:val="00984C58"/>
    <w:rsid w:val="0098791E"/>
    <w:rsid w:val="00995757"/>
    <w:rsid w:val="009962B4"/>
    <w:rsid w:val="00996537"/>
    <w:rsid w:val="00997145"/>
    <w:rsid w:val="009A1558"/>
    <w:rsid w:val="009A6647"/>
    <w:rsid w:val="009B202F"/>
    <w:rsid w:val="009B528C"/>
    <w:rsid w:val="009B6F69"/>
    <w:rsid w:val="009C3153"/>
    <w:rsid w:val="009C380D"/>
    <w:rsid w:val="009C61FB"/>
    <w:rsid w:val="009D1FA7"/>
    <w:rsid w:val="009E68D0"/>
    <w:rsid w:val="009F1699"/>
    <w:rsid w:val="009F3F2B"/>
    <w:rsid w:val="009F4B38"/>
    <w:rsid w:val="00A040B8"/>
    <w:rsid w:val="00A119EC"/>
    <w:rsid w:val="00A205B5"/>
    <w:rsid w:val="00A209AF"/>
    <w:rsid w:val="00A2490B"/>
    <w:rsid w:val="00A2557C"/>
    <w:rsid w:val="00A26928"/>
    <w:rsid w:val="00A33223"/>
    <w:rsid w:val="00A47005"/>
    <w:rsid w:val="00A62E02"/>
    <w:rsid w:val="00A675EE"/>
    <w:rsid w:val="00A67743"/>
    <w:rsid w:val="00A8108E"/>
    <w:rsid w:val="00A84A47"/>
    <w:rsid w:val="00A84D00"/>
    <w:rsid w:val="00A91445"/>
    <w:rsid w:val="00A91F39"/>
    <w:rsid w:val="00A9784A"/>
    <w:rsid w:val="00A97FFC"/>
    <w:rsid w:val="00AA07A1"/>
    <w:rsid w:val="00AA0ADE"/>
    <w:rsid w:val="00AA14E8"/>
    <w:rsid w:val="00AA1F74"/>
    <w:rsid w:val="00AA2649"/>
    <w:rsid w:val="00AA47CC"/>
    <w:rsid w:val="00AB5544"/>
    <w:rsid w:val="00AB668C"/>
    <w:rsid w:val="00AB77BA"/>
    <w:rsid w:val="00AC631B"/>
    <w:rsid w:val="00AD0BDD"/>
    <w:rsid w:val="00AD47BE"/>
    <w:rsid w:val="00AE1F93"/>
    <w:rsid w:val="00AE48CA"/>
    <w:rsid w:val="00AE7110"/>
    <w:rsid w:val="00AF0EE5"/>
    <w:rsid w:val="00AF118E"/>
    <w:rsid w:val="00AF5643"/>
    <w:rsid w:val="00B034CE"/>
    <w:rsid w:val="00B13561"/>
    <w:rsid w:val="00B136A9"/>
    <w:rsid w:val="00B15B2F"/>
    <w:rsid w:val="00B24E3C"/>
    <w:rsid w:val="00B41F28"/>
    <w:rsid w:val="00B42F73"/>
    <w:rsid w:val="00B50AF1"/>
    <w:rsid w:val="00B54ADA"/>
    <w:rsid w:val="00B568A8"/>
    <w:rsid w:val="00B57519"/>
    <w:rsid w:val="00B615AD"/>
    <w:rsid w:val="00B63F3D"/>
    <w:rsid w:val="00B65AE2"/>
    <w:rsid w:val="00B73ADD"/>
    <w:rsid w:val="00B74CCF"/>
    <w:rsid w:val="00B77505"/>
    <w:rsid w:val="00B813A0"/>
    <w:rsid w:val="00B8243B"/>
    <w:rsid w:val="00B8376F"/>
    <w:rsid w:val="00B8380E"/>
    <w:rsid w:val="00B8546C"/>
    <w:rsid w:val="00B858C9"/>
    <w:rsid w:val="00B8658A"/>
    <w:rsid w:val="00B865B6"/>
    <w:rsid w:val="00B90E90"/>
    <w:rsid w:val="00B95370"/>
    <w:rsid w:val="00BA45E6"/>
    <w:rsid w:val="00BA513D"/>
    <w:rsid w:val="00BB62BF"/>
    <w:rsid w:val="00BC2A98"/>
    <w:rsid w:val="00BC3107"/>
    <w:rsid w:val="00BC5CC5"/>
    <w:rsid w:val="00BC7170"/>
    <w:rsid w:val="00BD6DAA"/>
    <w:rsid w:val="00BD76E6"/>
    <w:rsid w:val="00BD7770"/>
    <w:rsid w:val="00BE241D"/>
    <w:rsid w:val="00BE62C8"/>
    <w:rsid w:val="00BF0445"/>
    <w:rsid w:val="00BF07D5"/>
    <w:rsid w:val="00BF1C8B"/>
    <w:rsid w:val="00BF6F2E"/>
    <w:rsid w:val="00C06D45"/>
    <w:rsid w:val="00C06FBD"/>
    <w:rsid w:val="00C07098"/>
    <w:rsid w:val="00C1143D"/>
    <w:rsid w:val="00C11C49"/>
    <w:rsid w:val="00C1248A"/>
    <w:rsid w:val="00C16834"/>
    <w:rsid w:val="00C21E96"/>
    <w:rsid w:val="00C32D67"/>
    <w:rsid w:val="00C43DFD"/>
    <w:rsid w:val="00C52BEE"/>
    <w:rsid w:val="00C53EED"/>
    <w:rsid w:val="00C5476C"/>
    <w:rsid w:val="00C557AE"/>
    <w:rsid w:val="00CA267D"/>
    <w:rsid w:val="00CA78BF"/>
    <w:rsid w:val="00CB106F"/>
    <w:rsid w:val="00CB1E97"/>
    <w:rsid w:val="00CB336B"/>
    <w:rsid w:val="00CB71A3"/>
    <w:rsid w:val="00CC4826"/>
    <w:rsid w:val="00CD3CAA"/>
    <w:rsid w:val="00CD52D3"/>
    <w:rsid w:val="00CD5573"/>
    <w:rsid w:val="00CE4D27"/>
    <w:rsid w:val="00CF06F9"/>
    <w:rsid w:val="00D015F4"/>
    <w:rsid w:val="00D04082"/>
    <w:rsid w:val="00D05A33"/>
    <w:rsid w:val="00D14D58"/>
    <w:rsid w:val="00D15A2B"/>
    <w:rsid w:val="00D17D50"/>
    <w:rsid w:val="00D2274D"/>
    <w:rsid w:val="00D240F3"/>
    <w:rsid w:val="00D327EC"/>
    <w:rsid w:val="00D34956"/>
    <w:rsid w:val="00D34CEB"/>
    <w:rsid w:val="00D50B3A"/>
    <w:rsid w:val="00D51AF9"/>
    <w:rsid w:val="00D53BAC"/>
    <w:rsid w:val="00D54842"/>
    <w:rsid w:val="00D624DC"/>
    <w:rsid w:val="00D631F7"/>
    <w:rsid w:val="00D70D0B"/>
    <w:rsid w:val="00D74943"/>
    <w:rsid w:val="00D750B1"/>
    <w:rsid w:val="00D762B8"/>
    <w:rsid w:val="00D77CFD"/>
    <w:rsid w:val="00D803F8"/>
    <w:rsid w:val="00D840AA"/>
    <w:rsid w:val="00D872E8"/>
    <w:rsid w:val="00D875F3"/>
    <w:rsid w:val="00DA485F"/>
    <w:rsid w:val="00DA643C"/>
    <w:rsid w:val="00DA7B9C"/>
    <w:rsid w:val="00DB5219"/>
    <w:rsid w:val="00DC5609"/>
    <w:rsid w:val="00DC75A4"/>
    <w:rsid w:val="00DE29B7"/>
    <w:rsid w:val="00DF3F00"/>
    <w:rsid w:val="00DF5208"/>
    <w:rsid w:val="00DF5375"/>
    <w:rsid w:val="00E04804"/>
    <w:rsid w:val="00E050FE"/>
    <w:rsid w:val="00E06C17"/>
    <w:rsid w:val="00E14858"/>
    <w:rsid w:val="00E1584E"/>
    <w:rsid w:val="00E16942"/>
    <w:rsid w:val="00E42052"/>
    <w:rsid w:val="00E43492"/>
    <w:rsid w:val="00E4544D"/>
    <w:rsid w:val="00E45FCC"/>
    <w:rsid w:val="00E521EC"/>
    <w:rsid w:val="00E53EC6"/>
    <w:rsid w:val="00E56ACE"/>
    <w:rsid w:val="00E60E13"/>
    <w:rsid w:val="00E63677"/>
    <w:rsid w:val="00E704ED"/>
    <w:rsid w:val="00E719F0"/>
    <w:rsid w:val="00E77491"/>
    <w:rsid w:val="00E7754A"/>
    <w:rsid w:val="00E833D7"/>
    <w:rsid w:val="00E84A9C"/>
    <w:rsid w:val="00E8556E"/>
    <w:rsid w:val="00E877D1"/>
    <w:rsid w:val="00EA272C"/>
    <w:rsid w:val="00EB2C5C"/>
    <w:rsid w:val="00EB4F93"/>
    <w:rsid w:val="00EC13C6"/>
    <w:rsid w:val="00EC3710"/>
    <w:rsid w:val="00EC47F1"/>
    <w:rsid w:val="00EC5AB5"/>
    <w:rsid w:val="00ED13F6"/>
    <w:rsid w:val="00EF0469"/>
    <w:rsid w:val="00EF22FF"/>
    <w:rsid w:val="00EF36C3"/>
    <w:rsid w:val="00EF504F"/>
    <w:rsid w:val="00F010F9"/>
    <w:rsid w:val="00F05B53"/>
    <w:rsid w:val="00F06E26"/>
    <w:rsid w:val="00F11598"/>
    <w:rsid w:val="00F130C4"/>
    <w:rsid w:val="00F15D61"/>
    <w:rsid w:val="00F2026E"/>
    <w:rsid w:val="00F25ED7"/>
    <w:rsid w:val="00F27F98"/>
    <w:rsid w:val="00F30D01"/>
    <w:rsid w:val="00F31F53"/>
    <w:rsid w:val="00F3472E"/>
    <w:rsid w:val="00F3643B"/>
    <w:rsid w:val="00F3692C"/>
    <w:rsid w:val="00F4576A"/>
    <w:rsid w:val="00F46B33"/>
    <w:rsid w:val="00F51011"/>
    <w:rsid w:val="00F51A08"/>
    <w:rsid w:val="00F522FE"/>
    <w:rsid w:val="00F65772"/>
    <w:rsid w:val="00F72565"/>
    <w:rsid w:val="00F731BB"/>
    <w:rsid w:val="00F80153"/>
    <w:rsid w:val="00F82DEA"/>
    <w:rsid w:val="00F8359F"/>
    <w:rsid w:val="00F87B9D"/>
    <w:rsid w:val="00F912F8"/>
    <w:rsid w:val="00F95912"/>
    <w:rsid w:val="00F96A4A"/>
    <w:rsid w:val="00F97CC1"/>
    <w:rsid w:val="00FB465C"/>
    <w:rsid w:val="00FB56E4"/>
    <w:rsid w:val="00FB7BE9"/>
    <w:rsid w:val="00FC008E"/>
    <w:rsid w:val="00FC758A"/>
    <w:rsid w:val="00FD3CEE"/>
    <w:rsid w:val="00FE2380"/>
    <w:rsid w:val="00FE5863"/>
    <w:rsid w:val="00FF6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83F59"/>
  <w15:chartTrackingRefBased/>
  <w15:docId w15:val="{7E5A5DBA-D8DE-4DD9-B591-71901F269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6BAA"/>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513D"/>
    <w:rPr>
      <w:color w:val="0563C1" w:themeColor="hyperlink"/>
      <w:u w:val="single"/>
    </w:rPr>
  </w:style>
  <w:style w:type="character" w:styleId="CommentReference">
    <w:name w:val="annotation reference"/>
    <w:basedOn w:val="DefaultParagraphFont"/>
    <w:uiPriority w:val="99"/>
    <w:semiHidden/>
    <w:unhideWhenUsed/>
    <w:rsid w:val="00BA513D"/>
    <w:rPr>
      <w:sz w:val="16"/>
      <w:szCs w:val="16"/>
    </w:rPr>
  </w:style>
  <w:style w:type="paragraph" w:styleId="CommentText">
    <w:name w:val="annotation text"/>
    <w:basedOn w:val="Normal"/>
    <w:link w:val="CommentTextChar"/>
    <w:uiPriority w:val="99"/>
    <w:unhideWhenUsed/>
    <w:rsid w:val="00BA513D"/>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BA513D"/>
    <w:rPr>
      <w:sz w:val="20"/>
      <w:szCs w:val="20"/>
    </w:rPr>
  </w:style>
  <w:style w:type="paragraph" w:styleId="BalloonText">
    <w:name w:val="Balloon Text"/>
    <w:basedOn w:val="Normal"/>
    <w:link w:val="BalloonTextChar"/>
    <w:uiPriority w:val="99"/>
    <w:semiHidden/>
    <w:unhideWhenUsed/>
    <w:rsid w:val="00BA513D"/>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BA51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D770A"/>
    <w:rPr>
      <w:b/>
      <w:bCs/>
    </w:rPr>
  </w:style>
  <w:style w:type="character" w:customStyle="1" w:styleId="CommentSubjectChar">
    <w:name w:val="Comment Subject Char"/>
    <w:basedOn w:val="CommentTextChar"/>
    <w:link w:val="CommentSubject"/>
    <w:uiPriority w:val="99"/>
    <w:semiHidden/>
    <w:rsid w:val="002D770A"/>
    <w:rPr>
      <w:b/>
      <w:bCs/>
      <w:sz w:val="20"/>
      <w:szCs w:val="20"/>
    </w:rPr>
  </w:style>
  <w:style w:type="paragraph" w:styleId="NoSpacing">
    <w:name w:val="No Spacing"/>
    <w:uiPriority w:val="1"/>
    <w:qFormat/>
    <w:rsid w:val="00C06D45"/>
    <w:pPr>
      <w:spacing w:after="0" w:line="240" w:lineRule="auto"/>
    </w:pPr>
  </w:style>
  <w:style w:type="character" w:styleId="Emphasis">
    <w:name w:val="Emphasis"/>
    <w:basedOn w:val="DefaultParagraphFont"/>
    <w:uiPriority w:val="20"/>
    <w:qFormat/>
    <w:rsid w:val="00CD52D3"/>
    <w:rPr>
      <w:i/>
      <w:iCs/>
    </w:rPr>
  </w:style>
  <w:style w:type="paragraph" w:customStyle="1" w:styleId="Body">
    <w:name w:val="Body"/>
    <w:rsid w:val="00157D92"/>
    <w:pPr>
      <w:spacing w:after="200" w:line="276" w:lineRule="auto"/>
    </w:pPr>
    <w:rPr>
      <w:rFonts w:ascii="Calibri" w:eastAsia="Calibri" w:hAnsi="Calibri" w:cs="Calibri"/>
      <w:color w:val="000000"/>
      <w:u w:color="000000"/>
    </w:rPr>
  </w:style>
  <w:style w:type="paragraph" w:styleId="ListParagraph">
    <w:name w:val="List Paragraph"/>
    <w:basedOn w:val="Normal"/>
    <w:uiPriority w:val="34"/>
    <w:qFormat/>
    <w:rsid w:val="00451884"/>
    <w:pPr>
      <w:spacing w:after="160" w:line="259" w:lineRule="auto"/>
      <w:ind w:left="720"/>
      <w:contextualSpacing/>
    </w:pPr>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102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02065"/>
    <w:rPr>
      <w:rFonts w:ascii="Courier New" w:eastAsia="Times New Roman" w:hAnsi="Courier New" w:cs="Courier New"/>
      <w:sz w:val="20"/>
      <w:szCs w:val="20"/>
    </w:rPr>
  </w:style>
  <w:style w:type="character" w:customStyle="1" w:styleId="gd15mcfceub">
    <w:name w:val="gd15mcfceub"/>
    <w:basedOn w:val="DefaultParagraphFont"/>
    <w:rsid w:val="00102065"/>
  </w:style>
  <w:style w:type="paragraph" w:styleId="Header">
    <w:name w:val="header"/>
    <w:basedOn w:val="Normal"/>
    <w:link w:val="HeaderChar"/>
    <w:uiPriority w:val="99"/>
    <w:unhideWhenUsed/>
    <w:rsid w:val="00E53EC6"/>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53EC6"/>
  </w:style>
  <w:style w:type="paragraph" w:styleId="Footer">
    <w:name w:val="footer"/>
    <w:basedOn w:val="Normal"/>
    <w:link w:val="FooterChar"/>
    <w:uiPriority w:val="99"/>
    <w:unhideWhenUsed/>
    <w:rsid w:val="00E53EC6"/>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53EC6"/>
  </w:style>
  <w:style w:type="character" w:styleId="LineNumber">
    <w:name w:val="line number"/>
    <w:basedOn w:val="DefaultParagraphFont"/>
    <w:uiPriority w:val="99"/>
    <w:semiHidden/>
    <w:unhideWhenUsed/>
    <w:rsid w:val="00E53EC6"/>
  </w:style>
  <w:style w:type="paragraph" w:styleId="Revision">
    <w:name w:val="Revision"/>
    <w:hidden/>
    <w:uiPriority w:val="99"/>
    <w:semiHidden/>
    <w:rsid w:val="00F27F98"/>
    <w:pPr>
      <w:spacing w:after="0" w:line="240" w:lineRule="auto"/>
    </w:pPr>
  </w:style>
  <w:style w:type="character" w:customStyle="1" w:styleId="gmail-m-3586659455813747503gmail-cs1-lock-free">
    <w:name w:val="gmail-m_-3586659455813747503gmail-cs1-lock-free"/>
    <w:basedOn w:val="DefaultParagraphFont"/>
    <w:rsid w:val="009503CE"/>
  </w:style>
  <w:style w:type="character" w:styleId="HTMLCite">
    <w:name w:val="HTML Cite"/>
    <w:basedOn w:val="DefaultParagraphFont"/>
    <w:uiPriority w:val="99"/>
    <w:semiHidden/>
    <w:unhideWhenUsed/>
    <w:rsid w:val="009503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015969">
      <w:bodyDiv w:val="1"/>
      <w:marLeft w:val="0"/>
      <w:marRight w:val="0"/>
      <w:marTop w:val="0"/>
      <w:marBottom w:val="0"/>
      <w:divBdr>
        <w:top w:val="none" w:sz="0" w:space="0" w:color="auto"/>
        <w:left w:val="none" w:sz="0" w:space="0" w:color="auto"/>
        <w:bottom w:val="none" w:sz="0" w:space="0" w:color="auto"/>
        <w:right w:val="none" w:sz="0" w:space="0" w:color="auto"/>
      </w:divBdr>
    </w:div>
    <w:div w:id="773746238">
      <w:bodyDiv w:val="1"/>
      <w:marLeft w:val="0"/>
      <w:marRight w:val="0"/>
      <w:marTop w:val="0"/>
      <w:marBottom w:val="0"/>
      <w:divBdr>
        <w:top w:val="none" w:sz="0" w:space="0" w:color="auto"/>
        <w:left w:val="none" w:sz="0" w:space="0" w:color="auto"/>
        <w:bottom w:val="none" w:sz="0" w:space="0" w:color="auto"/>
        <w:right w:val="none" w:sz="0" w:space="0" w:color="auto"/>
      </w:divBdr>
    </w:div>
    <w:div w:id="846529003">
      <w:bodyDiv w:val="1"/>
      <w:marLeft w:val="0"/>
      <w:marRight w:val="0"/>
      <w:marTop w:val="0"/>
      <w:marBottom w:val="0"/>
      <w:divBdr>
        <w:top w:val="none" w:sz="0" w:space="0" w:color="auto"/>
        <w:left w:val="none" w:sz="0" w:space="0" w:color="auto"/>
        <w:bottom w:val="none" w:sz="0" w:space="0" w:color="auto"/>
        <w:right w:val="none" w:sz="0" w:space="0" w:color="auto"/>
      </w:divBdr>
    </w:div>
    <w:div w:id="1075712177">
      <w:bodyDiv w:val="1"/>
      <w:marLeft w:val="0"/>
      <w:marRight w:val="0"/>
      <w:marTop w:val="0"/>
      <w:marBottom w:val="0"/>
      <w:divBdr>
        <w:top w:val="none" w:sz="0" w:space="0" w:color="auto"/>
        <w:left w:val="none" w:sz="0" w:space="0" w:color="auto"/>
        <w:bottom w:val="none" w:sz="0" w:space="0" w:color="auto"/>
        <w:right w:val="none" w:sz="0" w:space="0" w:color="auto"/>
      </w:divBdr>
      <w:divsChild>
        <w:div w:id="2013876364">
          <w:marLeft w:val="0"/>
          <w:marRight w:val="0"/>
          <w:marTop w:val="0"/>
          <w:marBottom w:val="0"/>
          <w:divBdr>
            <w:top w:val="none" w:sz="0" w:space="0" w:color="auto"/>
            <w:left w:val="none" w:sz="0" w:space="0" w:color="auto"/>
            <w:bottom w:val="none" w:sz="0" w:space="0" w:color="auto"/>
            <w:right w:val="none" w:sz="0" w:space="0" w:color="auto"/>
          </w:divBdr>
        </w:div>
        <w:div w:id="966812122">
          <w:marLeft w:val="0"/>
          <w:marRight w:val="0"/>
          <w:marTop w:val="0"/>
          <w:marBottom w:val="0"/>
          <w:divBdr>
            <w:top w:val="none" w:sz="0" w:space="0" w:color="auto"/>
            <w:left w:val="none" w:sz="0" w:space="0" w:color="auto"/>
            <w:bottom w:val="none" w:sz="0" w:space="0" w:color="auto"/>
            <w:right w:val="none" w:sz="0" w:space="0" w:color="auto"/>
          </w:divBdr>
        </w:div>
        <w:div w:id="343627160">
          <w:marLeft w:val="0"/>
          <w:marRight w:val="0"/>
          <w:marTop w:val="0"/>
          <w:marBottom w:val="0"/>
          <w:divBdr>
            <w:top w:val="none" w:sz="0" w:space="0" w:color="auto"/>
            <w:left w:val="none" w:sz="0" w:space="0" w:color="auto"/>
            <w:bottom w:val="none" w:sz="0" w:space="0" w:color="auto"/>
            <w:right w:val="none" w:sz="0" w:space="0" w:color="auto"/>
          </w:divBdr>
        </w:div>
      </w:divsChild>
    </w:div>
    <w:div w:id="1385788127">
      <w:bodyDiv w:val="1"/>
      <w:marLeft w:val="0"/>
      <w:marRight w:val="0"/>
      <w:marTop w:val="0"/>
      <w:marBottom w:val="0"/>
      <w:divBdr>
        <w:top w:val="none" w:sz="0" w:space="0" w:color="auto"/>
        <w:left w:val="none" w:sz="0" w:space="0" w:color="auto"/>
        <w:bottom w:val="none" w:sz="0" w:space="0" w:color="auto"/>
        <w:right w:val="none" w:sz="0" w:space="0" w:color="auto"/>
      </w:divBdr>
    </w:div>
    <w:div w:id="1422138005">
      <w:bodyDiv w:val="1"/>
      <w:marLeft w:val="0"/>
      <w:marRight w:val="0"/>
      <w:marTop w:val="0"/>
      <w:marBottom w:val="0"/>
      <w:divBdr>
        <w:top w:val="none" w:sz="0" w:space="0" w:color="auto"/>
        <w:left w:val="none" w:sz="0" w:space="0" w:color="auto"/>
        <w:bottom w:val="none" w:sz="0" w:space="0" w:color="auto"/>
        <w:right w:val="none" w:sz="0" w:space="0" w:color="auto"/>
      </w:divBdr>
    </w:div>
    <w:div w:id="1425763928">
      <w:bodyDiv w:val="1"/>
      <w:marLeft w:val="0"/>
      <w:marRight w:val="0"/>
      <w:marTop w:val="0"/>
      <w:marBottom w:val="0"/>
      <w:divBdr>
        <w:top w:val="none" w:sz="0" w:space="0" w:color="auto"/>
        <w:left w:val="none" w:sz="0" w:space="0" w:color="auto"/>
        <w:bottom w:val="none" w:sz="0" w:space="0" w:color="auto"/>
        <w:right w:val="none" w:sz="0" w:space="0" w:color="auto"/>
      </w:divBdr>
    </w:div>
    <w:div w:id="1472479843">
      <w:bodyDiv w:val="1"/>
      <w:marLeft w:val="0"/>
      <w:marRight w:val="0"/>
      <w:marTop w:val="0"/>
      <w:marBottom w:val="0"/>
      <w:divBdr>
        <w:top w:val="none" w:sz="0" w:space="0" w:color="auto"/>
        <w:left w:val="none" w:sz="0" w:space="0" w:color="auto"/>
        <w:bottom w:val="none" w:sz="0" w:space="0" w:color="auto"/>
        <w:right w:val="none" w:sz="0" w:space="0" w:color="auto"/>
      </w:divBdr>
    </w:div>
    <w:div w:id="1530948820">
      <w:bodyDiv w:val="1"/>
      <w:marLeft w:val="0"/>
      <w:marRight w:val="0"/>
      <w:marTop w:val="0"/>
      <w:marBottom w:val="0"/>
      <w:divBdr>
        <w:top w:val="none" w:sz="0" w:space="0" w:color="auto"/>
        <w:left w:val="none" w:sz="0" w:space="0" w:color="auto"/>
        <w:bottom w:val="none" w:sz="0" w:space="0" w:color="auto"/>
        <w:right w:val="none" w:sz="0" w:space="0" w:color="auto"/>
      </w:divBdr>
    </w:div>
    <w:div w:id="1669861716">
      <w:bodyDiv w:val="1"/>
      <w:marLeft w:val="0"/>
      <w:marRight w:val="0"/>
      <w:marTop w:val="0"/>
      <w:marBottom w:val="0"/>
      <w:divBdr>
        <w:top w:val="none" w:sz="0" w:space="0" w:color="auto"/>
        <w:left w:val="none" w:sz="0" w:space="0" w:color="auto"/>
        <w:bottom w:val="none" w:sz="0" w:space="0" w:color="auto"/>
        <w:right w:val="none" w:sz="0" w:space="0" w:color="auto"/>
      </w:divBdr>
    </w:div>
    <w:div w:id="1739086586">
      <w:bodyDiv w:val="1"/>
      <w:marLeft w:val="0"/>
      <w:marRight w:val="0"/>
      <w:marTop w:val="0"/>
      <w:marBottom w:val="0"/>
      <w:divBdr>
        <w:top w:val="none" w:sz="0" w:space="0" w:color="auto"/>
        <w:left w:val="none" w:sz="0" w:space="0" w:color="auto"/>
        <w:bottom w:val="none" w:sz="0" w:space="0" w:color="auto"/>
        <w:right w:val="none" w:sz="0" w:space="0" w:color="auto"/>
      </w:divBdr>
    </w:div>
    <w:div w:id="2010327007">
      <w:bodyDiv w:val="1"/>
      <w:marLeft w:val="0"/>
      <w:marRight w:val="0"/>
      <w:marTop w:val="0"/>
      <w:marBottom w:val="0"/>
      <w:divBdr>
        <w:top w:val="none" w:sz="0" w:space="0" w:color="auto"/>
        <w:left w:val="none" w:sz="0" w:space="0" w:color="auto"/>
        <w:bottom w:val="none" w:sz="0" w:space="0" w:color="auto"/>
        <w:right w:val="none" w:sz="0" w:space="0" w:color="auto"/>
      </w:divBdr>
    </w:div>
    <w:div w:id="2011329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psim.info" TargetMode="Externa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AN.R-project.org/package=emmeans"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CRAN.R-project.org/package=nlme"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ower.larc.nasa.gov/" TargetMode="Externa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BC174-0C78-430F-A48A-9F093BE46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17</Pages>
  <Words>6587</Words>
  <Characters>37548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Pasley, Heather R [AGRON]</dc:creator>
  <cp:keywords/>
  <dc:description/>
  <cp:lastModifiedBy>Heather Pasley</cp:lastModifiedBy>
  <cp:revision>18</cp:revision>
  <dcterms:created xsi:type="dcterms:W3CDTF">2021-02-06T01:52:00Z</dcterms:created>
  <dcterms:modified xsi:type="dcterms:W3CDTF">2021-02-08T09:22:00Z</dcterms:modified>
</cp:coreProperties>
</file>